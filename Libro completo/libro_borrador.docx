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4C7" w:rsidRDefault="00B974C7" w:rsidP="00B974C7">
      <w:pPr>
        <w:tabs>
          <w:tab w:val="center" w:pos="4252"/>
          <w:tab w:val="left" w:pos="7590"/>
        </w:tabs>
        <w:suppressAutoHyphens/>
        <w:autoSpaceDE w:val="0"/>
        <w:spacing w:after="0" w:line="240" w:lineRule="auto"/>
        <w:ind w:left="4252" w:hanging="4252"/>
        <w:rPr>
          <w:rFonts w:ascii="Times-Roman" w:eastAsia="Times New Roman" w:hAnsi="Times-Roman" w:cs="Times-Roman"/>
          <w:sz w:val="45"/>
          <w:szCs w:val="45"/>
          <w:lang w:eastAsia="ar-SA"/>
        </w:rPr>
      </w:pPr>
      <w:r>
        <w:rPr>
          <w:rFonts w:ascii="Times-Roman" w:eastAsia="Times New Roman" w:hAnsi="Times-Roman" w:cs="Times-Roman"/>
          <w:sz w:val="45"/>
          <w:szCs w:val="45"/>
          <w:lang w:eastAsia="ar-SA"/>
        </w:rPr>
        <w:tab/>
      </w:r>
      <w:r w:rsidRPr="00895356">
        <w:rPr>
          <w:rFonts w:ascii="Times-Roman" w:eastAsia="Times New Roman" w:hAnsi="Times-Roman" w:cs="Times-Roman"/>
          <w:sz w:val="45"/>
          <w:szCs w:val="45"/>
          <w:lang w:eastAsia="ar-SA"/>
        </w:rPr>
        <w:t>Universidad Católica</w:t>
      </w:r>
      <w:r w:rsidRPr="00895356">
        <w:rPr>
          <w:rFonts w:ascii="Times-Roman" w:eastAsia="Times New Roman" w:hAnsi="Times-Roman" w:cs="Times-Roman"/>
          <w:sz w:val="45"/>
          <w:szCs w:val="45"/>
          <w:lang w:eastAsia="ar-SA"/>
        </w:rPr>
        <w:tab/>
      </w:r>
    </w:p>
    <w:p w:rsidR="00B974C7" w:rsidRDefault="00B974C7" w:rsidP="00B974C7">
      <w:pPr>
        <w:suppressAutoHyphens/>
        <w:autoSpaceDE w:val="0"/>
        <w:spacing w:after="0" w:line="240" w:lineRule="auto"/>
        <w:jc w:val="center"/>
        <w:rPr>
          <w:rFonts w:ascii="Times-Roman" w:eastAsia="Times New Roman" w:hAnsi="Times-Roman" w:cs="Times-Roman"/>
          <w:sz w:val="45"/>
          <w:szCs w:val="45"/>
          <w:lang w:eastAsia="ar-SA"/>
        </w:rPr>
      </w:pPr>
      <w:r w:rsidRPr="00895356">
        <w:rPr>
          <w:rFonts w:ascii="Times-Roman" w:eastAsia="Times New Roman" w:hAnsi="Times-Roman" w:cs="Times-Roman"/>
          <w:sz w:val="45"/>
          <w:szCs w:val="45"/>
          <w:lang w:eastAsia="ar-SA"/>
        </w:rPr>
        <w:t>“Nuestra Señora de la Asunción”</w:t>
      </w:r>
    </w:p>
    <w:p w:rsidR="00B974C7" w:rsidRDefault="00B974C7" w:rsidP="00B974C7">
      <w:pPr>
        <w:suppressAutoHyphens/>
        <w:autoSpaceDE w:val="0"/>
        <w:spacing w:after="0" w:line="240" w:lineRule="auto"/>
        <w:jc w:val="center"/>
        <w:rPr>
          <w:rFonts w:ascii="Times-Roman" w:eastAsia="Times New Roman" w:hAnsi="Times-Roman" w:cs="Times-Roman"/>
          <w:sz w:val="30"/>
          <w:szCs w:val="30"/>
          <w:lang w:eastAsia="ar-SA"/>
        </w:rPr>
      </w:pPr>
      <w:r w:rsidRPr="00895356">
        <w:rPr>
          <w:rFonts w:ascii="Times-Roman" w:eastAsia="Times New Roman" w:hAnsi="Times-Roman" w:cs="Times-Roman"/>
          <w:sz w:val="30"/>
          <w:szCs w:val="30"/>
          <w:lang w:eastAsia="ar-SA"/>
        </w:rPr>
        <w:t>Facultad de Ciencias y Tecnología</w:t>
      </w:r>
    </w:p>
    <w:p w:rsidR="00B974C7" w:rsidRDefault="00B974C7" w:rsidP="00B974C7">
      <w:pPr>
        <w:suppressAutoHyphens/>
        <w:autoSpaceDE w:val="0"/>
        <w:spacing w:after="0" w:line="240" w:lineRule="auto"/>
        <w:jc w:val="center"/>
        <w:rPr>
          <w:rFonts w:ascii="Times-BoldItalic" w:eastAsia="Times New Roman" w:hAnsi="Times-BoldItalic" w:cs="Times-BoldItalic"/>
          <w:b/>
          <w:bCs/>
          <w:i/>
          <w:iCs/>
          <w:sz w:val="30"/>
          <w:szCs w:val="30"/>
          <w:lang w:eastAsia="ar-SA"/>
        </w:rPr>
      </w:pPr>
      <w:r w:rsidRPr="00895356">
        <w:rPr>
          <w:rFonts w:ascii="Times-BoldItalic" w:eastAsia="Times New Roman" w:hAnsi="Times-BoldItalic" w:cs="Times-BoldItalic"/>
          <w:b/>
          <w:bCs/>
          <w:i/>
          <w:iCs/>
          <w:sz w:val="30"/>
          <w:szCs w:val="30"/>
          <w:lang w:eastAsia="ar-SA"/>
        </w:rPr>
        <w:t>Departamento de Ingeniería Electrónica e Informática</w:t>
      </w:r>
    </w:p>
    <w:p w:rsidR="00B974C7" w:rsidRDefault="00B974C7" w:rsidP="00B974C7">
      <w:pPr>
        <w:suppressAutoHyphens/>
        <w:autoSpaceDE w:val="0"/>
        <w:spacing w:after="0" w:line="240" w:lineRule="auto"/>
        <w:jc w:val="center"/>
        <w:rPr>
          <w:rFonts w:ascii="Times-BoldItalic" w:eastAsia="Times New Roman" w:hAnsi="Times-BoldItalic" w:cs="Times-BoldItalic"/>
          <w:b/>
          <w:bCs/>
          <w:i/>
          <w:iCs/>
          <w:sz w:val="30"/>
          <w:szCs w:val="30"/>
          <w:lang w:eastAsia="ar-SA"/>
        </w:rPr>
      </w:pPr>
    </w:p>
    <w:p w:rsidR="00B974C7" w:rsidRDefault="00B974C7" w:rsidP="00B974C7">
      <w:pPr>
        <w:suppressAutoHyphens/>
        <w:spacing w:after="0" w:line="240" w:lineRule="auto"/>
        <w:jc w:val="center"/>
        <w:rPr>
          <w:rFonts w:ascii="Times New Roman" w:eastAsia="Times New Roman" w:hAnsi="Times New Roman" w:cs="Times New Roman"/>
          <w:sz w:val="24"/>
          <w:szCs w:val="24"/>
          <w:lang w:eastAsia="ar-SA"/>
        </w:rPr>
      </w:pPr>
      <w:r w:rsidRPr="00365733">
        <w:rPr>
          <w:rFonts w:ascii="Times New Roman" w:eastAsia="Times New Roman" w:hAnsi="Times New Roman" w:cs="Times New Roman"/>
          <w:noProof/>
          <w:sz w:val="24"/>
          <w:szCs w:val="24"/>
          <w:lang w:eastAsia="es-PY"/>
        </w:rPr>
        <w:drawing>
          <wp:inline distT="0" distB="0" distL="0" distR="0">
            <wp:extent cx="1742440" cy="1564640"/>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2440" cy="1564640"/>
                    </a:xfrm>
                    <a:prstGeom prst="rect">
                      <a:avLst/>
                    </a:prstGeom>
                    <a:solidFill>
                      <a:srgbClr val="FFFFFF"/>
                    </a:solidFill>
                    <a:ln>
                      <a:noFill/>
                    </a:ln>
                  </pic:spPr>
                </pic:pic>
              </a:graphicData>
            </a:graphic>
          </wp:inline>
        </w:drawing>
      </w:r>
    </w:p>
    <w:p w:rsidR="00B974C7" w:rsidRDefault="00B974C7" w:rsidP="00B974C7">
      <w:pPr>
        <w:suppressAutoHyphens/>
        <w:autoSpaceDE w:val="0"/>
        <w:spacing w:after="0" w:line="240" w:lineRule="auto"/>
        <w:jc w:val="center"/>
        <w:rPr>
          <w:rFonts w:ascii="Times New Roman" w:eastAsia="Times New Roman" w:hAnsi="Times New Roman" w:cs="Times New Roman"/>
          <w:sz w:val="24"/>
          <w:szCs w:val="24"/>
          <w:lang w:eastAsia="ar-SA"/>
        </w:rPr>
      </w:pPr>
    </w:p>
    <w:p w:rsidR="00B974C7" w:rsidRDefault="00B974C7" w:rsidP="00B974C7">
      <w:pPr>
        <w:suppressAutoHyphens/>
        <w:autoSpaceDE w:val="0"/>
        <w:spacing w:after="0" w:line="240" w:lineRule="auto"/>
        <w:jc w:val="center"/>
        <w:rPr>
          <w:rFonts w:ascii="Times New Roman" w:eastAsia="Times New Roman" w:hAnsi="Times New Roman" w:cs="Times New Roman"/>
          <w:b/>
          <w:sz w:val="32"/>
          <w:szCs w:val="32"/>
          <w:lang w:eastAsia="ar-SA"/>
        </w:rPr>
      </w:pPr>
    </w:p>
    <w:p w:rsidR="00B974C7" w:rsidRDefault="00B974C7" w:rsidP="00B974C7">
      <w:pPr>
        <w:suppressAutoHyphens/>
        <w:autoSpaceDE w:val="0"/>
        <w:spacing w:after="0" w:line="240" w:lineRule="auto"/>
        <w:jc w:val="center"/>
        <w:rPr>
          <w:rFonts w:ascii="Times New Roman" w:eastAsia="Times New Roman" w:hAnsi="Times New Roman" w:cs="Times New Roman"/>
          <w:b/>
          <w:sz w:val="32"/>
          <w:szCs w:val="32"/>
          <w:lang w:eastAsia="ar-SA"/>
        </w:rPr>
      </w:pPr>
      <w:r>
        <w:rPr>
          <w:rFonts w:ascii="Times New Roman" w:eastAsia="Times New Roman" w:hAnsi="Times New Roman" w:cs="Times New Roman"/>
          <w:b/>
          <w:sz w:val="32"/>
          <w:szCs w:val="32"/>
          <w:lang w:eastAsia="ar-SA"/>
        </w:rPr>
        <w:t>Proyecto Final</w:t>
      </w:r>
    </w:p>
    <w:p w:rsidR="00B974C7" w:rsidRDefault="00B974C7" w:rsidP="00B974C7">
      <w:pPr>
        <w:suppressAutoHyphens/>
        <w:autoSpaceDE w:val="0"/>
        <w:spacing w:after="0" w:line="240" w:lineRule="auto"/>
        <w:jc w:val="center"/>
        <w:rPr>
          <w:rFonts w:ascii="Times New Roman" w:eastAsia="Times New Roman" w:hAnsi="Times New Roman" w:cs="Times New Roman"/>
          <w:b/>
          <w:sz w:val="32"/>
          <w:szCs w:val="32"/>
          <w:lang w:eastAsia="ar-SA"/>
        </w:rPr>
      </w:pPr>
    </w:p>
    <w:p w:rsidR="00B974C7" w:rsidRDefault="00B974C7" w:rsidP="00B974C7">
      <w:pPr>
        <w:suppressAutoHyphens/>
        <w:autoSpaceDE w:val="0"/>
        <w:spacing w:after="0" w:line="240" w:lineRule="auto"/>
        <w:jc w:val="center"/>
        <w:rPr>
          <w:rFonts w:ascii="Times New Roman" w:eastAsia="Times New Roman" w:hAnsi="Times New Roman" w:cs="Times New Roman"/>
          <w:b/>
          <w:i/>
          <w:sz w:val="32"/>
          <w:szCs w:val="32"/>
          <w:lang w:eastAsia="ar-SA"/>
        </w:rPr>
      </w:pPr>
      <w:r w:rsidRPr="00CC13CC">
        <w:rPr>
          <w:rFonts w:ascii="Times New Roman" w:eastAsia="Times New Roman" w:hAnsi="Times New Roman" w:cs="Times New Roman"/>
          <w:i/>
          <w:sz w:val="32"/>
          <w:szCs w:val="32"/>
          <w:lang w:eastAsia="ar-SA"/>
        </w:rPr>
        <w:t>“</w:t>
      </w:r>
      <w:r w:rsidRPr="00CC13CC">
        <w:rPr>
          <w:rFonts w:ascii="Times New Roman" w:eastAsia="Times New Roman" w:hAnsi="Times New Roman" w:cs="Times New Roman"/>
          <w:b/>
          <w:i/>
          <w:sz w:val="32"/>
          <w:szCs w:val="32"/>
          <w:lang w:eastAsia="ar-SA"/>
        </w:rPr>
        <w:t>Una propuesta MDA para el soporte de aplicaciones RIA</w:t>
      </w:r>
      <w:r w:rsidRPr="00CC13CC">
        <w:rPr>
          <w:rFonts w:ascii="Times New Roman" w:eastAsia="Times New Roman" w:hAnsi="Times New Roman" w:cs="Times New Roman"/>
          <w:i/>
          <w:sz w:val="32"/>
          <w:szCs w:val="32"/>
          <w:lang w:eastAsia="ar-SA"/>
        </w:rPr>
        <w:t>”</w:t>
      </w:r>
    </w:p>
    <w:p w:rsidR="00B974C7" w:rsidRDefault="00B974C7" w:rsidP="00B974C7">
      <w:pPr>
        <w:suppressAutoHyphens/>
        <w:autoSpaceDE w:val="0"/>
        <w:spacing w:after="0" w:line="240" w:lineRule="auto"/>
        <w:jc w:val="center"/>
        <w:rPr>
          <w:rFonts w:ascii="Times-Roman" w:eastAsia="Times New Roman" w:hAnsi="Times-Roman" w:cs="Times-Roman"/>
          <w:sz w:val="32"/>
          <w:szCs w:val="32"/>
          <w:lang w:eastAsia="ar-SA"/>
        </w:rPr>
      </w:pPr>
    </w:p>
    <w:p w:rsidR="00B974C7" w:rsidRDefault="00B974C7" w:rsidP="00B974C7">
      <w:pPr>
        <w:suppressAutoHyphens/>
        <w:autoSpaceDE w:val="0"/>
        <w:spacing w:after="0" w:line="240" w:lineRule="auto"/>
        <w:jc w:val="center"/>
        <w:rPr>
          <w:rFonts w:ascii="Times-Roman" w:eastAsia="Times New Roman" w:hAnsi="Times-Roman" w:cs="Times-Roman"/>
          <w:sz w:val="26"/>
          <w:szCs w:val="26"/>
          <w:lang w:eastAsia="ar-SA"/>
        </w:rPr>
      </w:pPr>
    </w:p>
    <w:p w:rsidR="00B974C7" w:rsidRDefault="00B974C7" w:rsidP="00B974C7">
      <w:pPr>
        <w:suppressAutoHyphens/>
        <w:autoSpaceDE w:val="0"/>
        <w:spacing w:after="0" w:line="240" w:lineRule="auto"/>
        <w:ind w:left="2124" w:firstLine="708"/>
        <w:rPr>
          <w:rFonts w:ascii="Times-Bold" w:eastAsia="Times New Roman" w:hAnsi="Times-Bold" w:cs="Times-Bold"/>
          <w:b/>
          <w:bCs/>
          <w:sz w:val="32"/>
          <w:szCs w:val="32"/>
          <w:lang w:eastAsia="ar-SA"/>
        </w:rPr>
      </w:pPr>
      <w:r w:rsidRPr="00895356">
        <w:rPr>
          <w:rFonts w:ascii="Times-Bold" w:eastAsia="Times New Roman" w:hAnsi="Times-Bold" w:cs="Times-Bold"/>
          <w:b/>
          <w:bCs/>
          <w:sz w:val="32"/>
          <w:szCs w:val="32"/>
          <w:lang w:eastAsia="ar-SA"/>
        </w:rPr>
        <w:t>Alumno:</w:t>
      </w:r>
      <w:r>
        <w:rPr>
          <w:rFonts w:ascii="Times-Bold" w:eastAsia="Times New Roman" w:hAnsi="Times-Bold" w:cs="Times-Bold"/>
          <w:b/>
          <w:bCs/>
          <w:sz w:val="32"/>
          <w:szCs w:val="32"/>
          <w:lang w:eastAsia="ar-SA"/>
        </w:rPr>
        <w:t xml:space="preserve"> </w:t>
      </w:r>
      <w:r w:rsidRPr="00895356">
        <w:rPr>
          <w:rFonts w:ascii="Times-Bold" w:eastAsia="Times New Roman" w:hAnsi="Times-Bold" w:cs="Times-Bold"/>
          <w:b/>
          <w:bCs/>
          <w:sz w:val="32"/>
          <w:szCs w:val="32"/>
          <w:lang w:eastAsia="ar-SA"/>
        </w:rPr>
        <w:t>Iván López</w:t>
      </w:r>
      <w:r>
        <w:rPr>
          <w:rFonts w:ascii="Times-Bold" w:eastAsia="Times New Roman" w:hAnsi="Times-Bold" w:cs="Times-Bold"/>
          <w:b/>
          <w:bCs/>
          <w:sz w:val="32"/>
          <w:szCs w:val="32"/>
          <w:lang w:eastAsia="ar-SA"/>
        </w:rPr>
        <w:t>.</w:t>
      </w: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r w:rsidRPr="00895356">
        <w:rPr>
          <w:rFonts w:ascii="Times-Bold" w:eastAsia="Times New Roman" w:hAnsi="Times-Bold" w:cs="Times-Bold"/>
          <w:b/>
          <w:bCs/>
          <w:sz w:val="32"/>
          <w:szCs w:val="32"/>
          <w:lang w:eastAsia="ar-SA"/>
        </w:rPr>
        <w:t>Coordinador</w:t>
      </w:r>
      <w:r>
        <w:rPr>
          <w:rFonts w:ascii="Times-Bold" w:eastAsia="Times New Roman" w:hAnsi="Times-Bold" w:cs="Times-Bold"/>
          <w:b/>
          <w:bCs/>
          <w:sz w:val="32"/>
          <w:szCs w:val="32"/>
          <w:lang w:eastAsia="ar-SA"/>
        </w:rPr>
        <w:t>es: Ing. Magalí González.</w:t>
      </w:r>
    </w:p>
    <w:p w:rsidR="00B974C7" w:rsidRDefault="00B974C7" w:rsidP="00B974C7">
      <w:pPr>
        <w:suppressAutoHyphens/>
        <w:autoSpaceDE w:val="0"/>
        <w:spacing w:after="0" w:line="240" w:lineRule="auto"/>
        <w:rPr>
          <w:rFonts w:ascii="Times-Bold" w:eastAsia="Times New Roman" w:hAnsi="Times-Bold" w:cs="Times-Bold"/>
          <w:b/>
          <w:bCs/>
          <w:sz w:val="32"/>
          <w:szCs w:val="32"/>
          <w:lang w:eastAsia="ar-SA"/>
        </w:rPr>
      </w:pPr>
      <w:r>
        <w:rPr>
          <w:rFonts w:ascii="Times-Bold" w:eastAsia="Times New Roman" w:hAnsi="Times-Bold" w:cs="Times-Bold"/>
          <w:b/>
          <w:bCs/>
          <w:sz w:val="32"/>
          <w:szCs w:val="32"/>
          <w:lang w:eastAsia="ar-SA"/>
        </w:rPr>
        <w:tab/>
      </w:r>
      <w:r>
        <w:rPr>
          <w:rFonts w:ascii="Times-Bold" w:eastAsia="Times New Roman" w:hAnsi="Times-Bold" w:cs="Times-Bold"/>
          <w:b/>
          <w:bCs/>
          <w:sz w:val="32"/>
          <w:szCs w:val="32"/>
          <w:lang w:eastAsia="ar-SA"/>
        </w:rPr>
        <w:tab/>
      </w:r>
      <w:r>
        <w:rPr>
          <w:rFonts w:ascii="Times-Bold" w:eastAsia="Times New Roman" w:hAnsi="Times-Bold" w:cs="Times-Bold"/>
          <w:b/>
          <w:bCs/>
          <w:sz w:val="32"/>
          <w:szCs w:val="32"/>
          <w:lang w:eastAsia="ar-SA"/>
        </w:rPr>
        <w:tab/>
      </w:r>
      <w:r>
        <w:rPr>
          <w:rFonts w:ascii="Times-Bold" w:eastAsia="Times New Roman" w:hAnsi="Times-Bold" w:cs="Times-Bold"/>
          <w:b/>
          <w:bCs/>
          <w:sz w:val="32"/>
          <w:szCs w:val="32"/>
          <w:lang w:eastAsia="ar-SA"/>
        </w:rPr>
        <w:tab/>
      </w:r>
      <w:r>
        <w:rPr>
          <w:rFonts w:ascii="Times-Bold" w:eastAsia="Times New Roman" w:hAnsi="Times-Bold" w:cs="Times-Bold"/>
          <w:b/>
          <w:bCs/>
          <w:sz w:val="32"/>
          <w:szCs w:val="32"/>
          <w:lang w:eastAsia="ar-SA"/>
        </w:rPr>
        <w:tab/>
        <w:t xml:space="preserve">       Ms. Nathalie Aquino.</w:t>
      </w: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r w:rsidRPr="00895356">
        <w:rPr>
          <w:rFonts w:ascii="Times-Bold" w:eastAsia="Times New Roman" w:hAnsi="Times-Bold" w:cs="Times-Bold"/>
          <w:b/>
          <w:bCs/>
          <w:sz w:val="32"/>
          <w:szCs w:val="32"/>
          <w:lang w:eastAsia="ar-SA"/>
        </w:rPr>
        <w:t>Asunción</w:t>
      </w:r>
    </w:p>
    <w:p w:rsidR="00B974C7" w:rsidRDefault="00B974C7" w:rsidP="00B974C7">
      <w:pPr>
        <w:suppressAutoHyphens/>
        <w:autoSpaceDE w:val="0"/>
        <w:spacing w:after="0" w:line="240" w:lineRule="auto"/>
        <w:jc w:val="center"/>
        <w:rPr>
          <w:rFonts w:ascii="Times-Bold" w:eastAsia="Times New Roman" w:hAnsi="Times-Bold" w:cs="Times-Bold"/>
          <w:b/>
          <w:bCs/>
          <w:sz w:val="32"/>
          <w:szCs w:val="32"/>
          <w:lang w:eastAsia="ar-SA"/>
        </w:rPr>
      </w:pPr>
      <w:r>
        <w:rPr>
          <w:rFonts w:ascii="Times-Bold" w:eastAsia="Times New Roman" w:hAnsi="Times-Bold" w:cs="Times-Bold"/>
          <w:b/>
          <w:bCs/>
          <w:sz w:val="32"/>
          <w:szCs w:val="32"/>
          <w:lang w:eastAsia="ar-SA"/>
        </w:rPr>
        <w:t>2015</w:t>
      </w:r>
    </w:p>
    <w:p w:rsidR="00B974C7" w:rsidRDefault="00B974C7" w:rsidP="00B974C7">
      <w:pPr>
        <w:spacing w:line="240" w:lineRule="auto"/>
        <w:rPr>
          <w:b/>
        </w:rPr>
      </w:pPr>
    </w:p>
    <w:p w:rsidR="00B974C7" w:rsidRDefault="00B974C7" w:rsidP="00B974C7">
      <w:pPr>
        <w:spacing w:line="240" w:lineRule="auto"/>
        <w:rPr>
          <w:b/>
        </w:rPr>
      </w:pPr>
    </w:p>
    <w:p w:rsidR="00B974C7" w:rsidRDefault="00B974C7" w:rsidP="00F61762">
      <w:pPr>
        <w:spacing w:line="240" w:lineRule="auto"/>
        <w:ind w:left="6372"/>
        <w:rPr>
          <w:b/>
          <w:caps/>
          <w:sz w:val="36"/>
        </w:rPr>
      </w:pPr>
    </w:p>
    <w:p w:rsidR="00B974C7" w:rsidRDefault="00B974C7" w:rsidP="00F61762">
      <w:pPr>
        <w:spacing w:line="240" w:lineRule="auto"/>
        <w:ind w:left="6372"/>
        <w:rPr>
          <w:b/>
          <w:caps/>
          <w:sz w:val="36"/>
        </w:rPr>
      </w:pPr>
    </w:p>
    <w:p w:rsidR="00B974C7" w:rsidRDefault="00B974C7" w:rsidP="00B974C7">
      <w:pPr>
        <w:spacing w:line="240" w:lineRule="auto"/>
        <w:rPr>
          <w:b/>
          <w:caps/>
          <w:sz w:val="36"/>
        </w:rPr>
      </w:pPr>
    </w:p>
    <w:p w:rsidR="00F61762" w:rsidRPr="00F61762" w:rsidRDefault="00F61762" w:rsidP="00F61762">
      <w:pPr>
        <w:spacing w:line="240" w:lineRule="auto"/>
        <w:ind w:left="6372"/>
        <w:rPr>
          <w:b/>
          <w:caps/>
          <w:sz w:val="36"/>
        </w:rPr>
      </w:pPr>
      <w:r>
        <w:rPr>
          <w:b/>
          <w:caps/>
          <w:sz w:val="36"/>
        </w:rPr>
        <w:lastRenderedPageBreak/>
        <w:t xml:space="preserve">        </w:t>
      </w:r>
      <w:r w:rsidRPr="00F61762">
        <w:rPr>
          <w:b/>
          <w:caps/>
          <w:sz w:val="36"/>
        </w:rPr>
        <w:t>CAPITULO 1</w:t>
      </w:r>
    </w:p>
    <w:p w:rsidR="00F61762" w:rsidRDefault="00F61762" w:rsidP="00F61762">
      <w:pPr>
        <w:spacing w:line="240" w:lineRule="auto"/>
        <w:rPr>
          <w:b/>
          <w:caps/>
          <w:sz w:val="36"/>
        </w:rPr>
      </w:pPr>
      <w:r w:rsidRPr="00F61762">
        <w:rPr>
          <w:b/>
          <w:caps/>
          <w:sz w:val="36"/>
        </w:rPr>
        <w:t>Introducción</w:t>
      </w:r>
    </w:p>
    <w:p w:rsidR="00B03625" w:rsidRPr="00E47DCD" w:rsidRDefault="00B03625" w:rsidP="00E47DCD">
      <w:pPr>
        <w:pStyle w:val="Prrafodelista"/>
        <w:numPr>
          <w:ilvl w:val="0"/>
          <w:numId w:val="3"/>
        </w:numPr>
        <w:spacing w:line="240" w:lineRule="auto"/>
        <w:rPr>
          <w:b/>
          <w:caps/>
        </w:rPr>
      </w:pPr>
      <w:r w:rsidRPr="00E47DCD">
        <w:rPr>
          <w:b/>
          <w:caps/>
        </w:rPr>
        <w:t xml:space="preserve"> Contexto y motivaciones</w:t>
      </w:r>
    </w:p>
    <w:p w:rsidR="00F61762" w:rsidRPr="003021B6" w:rsidRDefault="00F61762" w:rsidP="00F61762">
      <w:pPr>
        <w:jc w:val="both"/>
        <w:rPr>
          <w:rFonts w:cstheme="minorHAnsi"/>
          <w:color w:val="000000"/>
          <w:szCs w:val="20"/>
        </w:rPr>
      </w:pPr>
      <w:r>
        <w:rPr>
          <w:rFonts w:cstheme="minorHAnsi"/>
        </w:rPr>
        <w:t>Hoy en día</w:t>
      </w:r>
      <w:r w:rsidRPr="003021B6">
        <w:rPr>
          <w:rFonts w:cstheme="minorHAnsi"/>
        </w:rPr>
        <w:t xml:space="preserve"> las aplicaciones </w:t>
      </w:r>
      <w:r w:rsidR="004A72E0">
        <w:rPr>
          <w:rFonts w:cstheme="minorHAnsi"/>
        </w:rPr>
        <w:t>W</w:t>
      </w:r>
      <w:r w:rsidRPr="003021B6">
        <w:rPr>
          <w:rFonts w:cstheme="minorHAnsi"/>
        </w:rPr>
        <w:t xml:space="preserve">eb toman un rol protagónico,  debido a que los usuarios demandan mejores aplicaciones, que sean más interactivas y que ofrezcan funcionalidades naturalmente intuitivas y ágiles. De alguna forma, esta demanda  se ha podido lograr,  gracias a la ingeniería web que define </w:t>
      </w:r>
      <w:r w:rsidRPr="003021B6">
        <w:rPr>
          <w:rFonts w:cstheme="minorHAnsi"/>
          <w:color w:val="000000"/>
          <w:szCs w:val="20"/>
        </w:rPr>
        <w:t xml:space="preserve">el uso de procesos científicos y principios de administración,  acompañado de enfoques sistemáticos,  con la meta de desarrollar, desplegar y mantener satisfactoriamente una alta calidad en los sistemas y aplicaciones basados en </w:t>
      </w:r>
      <w:commentRangeStart w:id="0"/>
      <w:r w:rsidRPr="003021B6">
        <w:rPr>
          <w:rFonts w:cstheme="minorHAnsi"/>
          <w:color w:val="000000"/>
          <w:szCs w:val="20"/>
        </w:rPr>
        <w:t xml:space="preserve">Web </w:t>
      </w:r>
      <w:commentRangeEnd w:id="0"/>
      <w:r w:rsidR="008B047A">
        <w:rPr>
          <w:rStyle w:val="Refdecomentario"/>
          <w:rFonts w:eastAsiaTheme="minorEastAsia"/>
          <w:lang w:val="es-ES" w:eastAsia="es-ES"/>
        </w:rPr>
        <w:commentReference w:id="0"/>
      </w:r>
      <w:r w:rsidR="00066285" w:rsidRPr="00066285">
        <w:rPr>
          <w:rFonts w:ascii="Calibri" w:hAnsi="Calibri" w:cs="Calibri"/>
          <w:color w:val="000000"/>
          <w:szCs w:val="20"/>
        </w:rPr>
        <w:t>[</w:t>
      </w:r>
      <w:fldSimple w:instr=" REF BIB_ginige2001 \* MERGEFORMAT ">
        <w:r w:rsidR="00713D80" w:rsidRPr="00713D80">
          <w:rPr>
            <w:rFonts w:ascii="Calibri" w:hAnsi="Calibri" w:cs="Calibri"/>
            <w:color w:val="000000"/>
            <w:szCs w:val="20"/>
          </w:rPr>
          <w:t>1</w:t>
        </w:r>
      </w:fldSimple>
      <w:r w:rsidR="00066285" w:rsidRPr="00066285">
        <w:rPr>
          <w:rFonts w:ascii="Calibri" w:hAnsi="Calibri" w:cs="Calibri"/>
          <w:color w:val="000000"/>
          <w:szCs w:val="20"/>
        </w:rPr>
        <w:t>]</w:t>
      </w:r>
      <w:r w:rsidRPr="003021B6">
        <w:rPr>
          <w:rFonts w:cstheme="minorHAnsi"/>
          <w:color w:val="000000"/>
          <w:szCs w:val="20"/>
        </w:rPr>
        <w:t xml:space="preserve">. Es por eso que la esencia de la ingeniería </w:t>
      </w:r>
      <w:r w:rsidR="004A72E0">
        <w:rPr>
          <w:rFonts w:cstheme="minorHAnsi"/>
          <w:color w:val="000000"/>
          <w:szCs w:val="20"/>
        </w:rPr>
        <w:t>Web</w:t>
      </w:r>
      <w:r w:rsidRPr="003021B6">
        <w:rPr>
          <w:rFonts w:cstheme="minorHAnsi"/>
          <w:color w:val="000000"/>
          <w:szCs w:val="20"/>
        </w:rPr>
        <w:t xml:space="preserve"> se basa en administrar adecuadamente la diversidad y complejidad en el desarrollo de las aplicaciones </w:t>
      </w:r>
      <w:r w:rsidR="004A72E0">
        <w:rPr>
          <w:rFonts w:cstheme="minorHAnsi"/>
          <w:color w:val="000000"/>
          <w:szCs w:val="20"/>
        </w:rPr>
        <w:t>Web</w:t>
      </w:r>
      <w:r w:rsidRPr="003021B6">
        <w:rPr>
          <w:rFonts w:cstheme="minorHAnsi"/>
          <w:color w:val="000000"/>
          <w:szCs w:val="20"/>
        </w:rPr>
        <w:t xml:space="preserve"> evitando así, fallas potenciales que pueden llevar a tener serias implicancias.</w:t>
      </w:r>
    </w:p>
    <w:p w:rsidR="00F61762" w:rsidRPr="00033ABF" w:rsidRDefault="00F61762" w:rsidP="00033ABF">
      <w:pPr>
        <w:jc w:val="both"/>
        <w:rPr>
          <w:rFonts w:cstheme="minorHAnsi"/>
          <w:color w:val="000000"/>
          <w:szCs w:val="20"/>
        </w:rPr>
      </w:pPr>
      <w:r w:rsidRPr="003021B6">
        <w:rPr>
          <w:rFonts w:cstheme="minorHAnsi"/>
          <w:color w:val="000000"/>
          <w:szCs w:val="20"/>
        </w:rPr>
        <w:t xml:space="preserve">Con la idea de que las aplicaciones </w:t>
      </w:r>
      <w:r w:rsidR="004A72E0">
        <w:rPr>
          <w:rFonts w:cstheme="minorHAnsi"/>
          <w:color w:val="000000"/>
          <w:szCs w:val="20"/>
        </w:rPr>
        <w:t>Web</w:t>
      </w:r>
      <w:r w:rsidRPr="003021B6">
        <w:rPr>
          <w:rFonts w:cstheme="minorHAnsi"/>
          <w:color w:val="000000"/>
          <w:szCs w:val="20"/>
        </w:rPr>
        <w:t xml:space="preserve"> se asemejen lo más posible a las aplicaciones de escritorio, nacieron las </w:t>
      </w:r>
      <w:r w:rsidRPr="003021B6">
        <w:rPr>
          <w:rFonts w:cstheme="minorHAnsi"/>
          <w:i/>
          <w:color w:val="000000"/>
          <w:szCs w:val="20"/>
        </w:rPr>
        <w:t>Rich Internet Applicantions</w:t>
      </w:r>
      <w:r>
        <w:rPr>
          <w:rFonts w:cstheme="minorHAnsi"/>
          <w:color w:val="000000"/>
          <w:szCs w:val="20"/>
        </w:rPr>
        <w:t xml:space="preserve"> (RIA</w:t>
      </w:r>
      <w:r w:rsidRPr="003021B6">
        <w:rPr>
          <w:rFonts w:cstheme="minorHAnsi"/>
          <w:color w:val="000000"/>
          <w:szCs w:val="20"/>
        </w:rPr>
        <w:t xml:space="preserve">).  </w:t>
      </w:r>
      <w:commentRangeStart w:id="1"/>
      <w:commentRangeStart w:id="2"/>
      <w:r w:rsidRPr="003021B6">
        <w:rPr>
          <w:rFonts w:cstheme="minorHAnsi"/>
          <w:color w:val="000000"/>
          <w:szCs w:val="20"/>
        </w:rPr>
        <w:t xml:space="preserve">Estas representan todo un desafío para la ingeniería </w:t>
      </w:r>
      <w:r w:rsidR="004A72E0">
        <w:rPr>
          <w:rFonts w:cstheme="minorHAnsi"/>
          <w:color w:val="000000"/>
          <w:szCs w:val="20"/>
        </w:rPr>
        <w:t>Web</w:t>
      </w:r>
      <w:r w:rsidRPr="003021B6">
        <w:rPr>
          <w:rFonts w:cstheme="minorHAnsi"/>
          <w:color w:val="000000"/>
          <w:szCs w:val="20"/>
        </w:rPr>
        <w:t xml:space="preserve">, ya que las RIA han dado un cambio radical en la manera en que se comportan, desarrollan  y despliegan </w:t>
      </w:r>
      <w:r w:rsidR="008B047A">
        <w:rPr>
          <w:rFonts w:cstheme="minorHAnsi"/>
          <w:color w:val="000000"/>
          <w:szCs w:val="20"/>
        </w:rPr>
        <w:t>este tipo de aplicaciones</w:t>
      </w:r>
      <w:r w:rsidRPr="003021B6">
        <w:rPr>
          <w:rFonts w:cstheme="minorHAnsi"/>
          <w:color w:val="000000"/>
          <w:szCs w:val="20"/>
        </w:rPr>
        <w:t xml:space="preserve">,  ofreciendo mejoras substanciales con respecto a las aplicaciones </w:t>
      </w:r>
      <w:r w:rsidR="004A72E0">
        <w:rPr>
          <w:rFonts w:cstheme="minorHAnsi"/>
          <w:color w:val="000000"/>
          <w:szCs w:val="20"/>
        </w:rPr>
        <w:t>Web</w:t>
      </w:r>
      <w:r w:rsidRPr="003021B6">
        <w:rPr>
          <w:rFonts w:cstheme="minorHAnsi"/>
          <w:color w:val="000000"/>
          <w:szCs w:val="20"/>
        </w:rPr>
        <w:t xml:space="preserve"> tradicionales</w:t>
      </w:r>
      <w:r w:rsidR="004A72E0">
        <w:rPr>
          <w:rFonts w:cstheme="minorHAnsi"/>
          <w:color w:val="000000"/>
          <w:szCs w:val="20"/>
        </w:rPr>
        <w:t>. Las RIA</w:t>
      </w:r>
      <w:r w:rsidRPr="003021B6">
        <w:rPr>
          <w:rFonts w:cstheme="minorHAnsi"/>
          <w:color w:val="000000"/>
          <w:szCs w:val="20"/>
        </w:rPr>
        <w:t xml:space="preserve"> </w:t>
      </w:r>
      <w:r w:rsidR="004A72E0">
        <w:rPr>
          <w:rFonts w:cstheme="minorHAnsi"/>
          <w:color w:val="000000"/>
          <w:szCs w:val="20"/>
        </w:rPr>
        <w:t>presentan</w:t>
      </w:r>
      <w:r w:rsidR="004A72E0" w:rsidRPr="003021B6">
        <w:rPr>
          <w:rFonts w:cstheme="minorHAnsi"/>
          <w:color w:val="000000"/>
          <w:szCs w:val="20"/>
        </w:rPr>
        <w:t xml:space="preserve"> </w:t>
      </w:r>
      <w:r w:rsidRPr="003021B6">
        <w:rPr>
          <w:rFonts w:cstheme="minorHAnsi"/>
          <w:color w:val="000000"/>
          <w:szCs w:val="20"/>
        </w:rPr>
        <w:t xml:space="preserve">nuevas características referentes a la comunicación, la distribución  de los datos y la computación en el lado cliente, acompañadas de interfaces mucho </w:t>
      </w:r>
      <w:r w:rsidR="00AA7BD7" w:rsidRPr="003021B6">
        <w:rPr>
          <w:rFonts w:cstheme="minorHAnsi"/>
          <w:color w:val="000000"/>
          <w:szCs w:val="20"/>
        </w:rPr>
        <w:t>más</w:t>
      </w:r>
      <w:r w:rsidRPr="003021B6">
        <w:rPr>
          <w:rFonts w:cstheme="minorHAnsi"/>
          <w:color w:val="000000"/>
          <w:szCs w:val="20"/>
        </w:rPr>
        <w:t xml:space="preserve"> interactivas, en donde el usuario en ocasiones, no distingue si está utilizando la aplicación </w:t>
      </w:r>
      <w:r w:rsidRPr="00AA7BD7">
        <w:rPr>
          <w:rFonts w:cstheme="minorHAnsi"/>
          <w:i/>
          <w:color w:val="000000"/>
          <w:szCs w:val="20"/>
        </w:rPr>
        <w:t>online</w:t>
      </w:r>
      <w:r w:rsidRPr="003021B6">
        <w:rPr>
          <w:rFonts w:cstheme="minorHAnsi"/>
          <w:color w:val="000000"/>
          <w:szCs w:val="20"/>
        </w:rPr>
        <w:t xml:space="preserve"> </w:t>
      </w:r>
      <w:proofErr w:type="gramStart"/>
      <w:r w:rsidRPr="003021B6">
        <w:rPr>
          <w:rFonts w:cstheme="minorHAnsi"/>
          <w:color w:val="000000"/>
          <w:szCs w:val="20"/>
        </w:rPr>
        <w:t>o</w:t>
      </w:r>
      <w:proofErr w:type="gramEnd"/>
      <w:r w:rsidRPr="003021B6">
        <w:rPr>
          <w:rFonts w:cstheme="minorHAnsi"/>
          <w:color w:val="000000"/>
          <w:szCs w:val="20"/>
        </w:rPr>
        <w:t xml:space="preserve"> </w:t>
      </w:r>
      <w:r w:rsidRPr="00AA7BD7">
        <w:rPr>
          <w:rFonts w:cstheme="minorHAnsi"/>
          <w:i/>
          <w:color w:val="000000"/>
          <w:szCs w:val="20"/>
        </w:rPr>
        <w:t>offline</w:t>
      </w:r>
      <w:r w:rsidRPr="003021B6">
        <w:rPr>
          <w:rFonts w:cstheme="minorHAnsi"/>
          <w:color w:val="000000"/>
          <w:szCs w:val="20"/>
        </w:rPr>
        <w:t xml:space="preserve">. </w:t>
      </w:r>
      <w:commentRangeEnd w:id="1"/>
      <w:r w:rsidR="008B047A">
        <w:rPr>
          <w:rStyle w:val="Refdecomentario"/>
          <w:rFonts w:eastAsiaTheme="minorEastAsia"/>
          <w:lang w:val="es-ES" w:eastAsia="es-ES"/>
        </w:rPr>
        <w:commentReference w:id="1"/>
      </w:r>
      <w:commentRangeEnd w:id="2"/>
      <w:r w:rsidR="004A72E0">
        <w:rPr>
          <w:rStyle w:val="Refdecomentario"/>
          <w:rFonts w:eastAsiaTheme="minorEastAsia"/>
          <w:lang w:val="es-ES" w:eastAsia="es-ES"/>
        </w:rPr>
        <w:commentReference w:id="2"/>
      </w:r>
      <w:r w:rsidRPr="003021B6">
        <w:rPr>
          <w:rFonts w:cstheme="minorHAnsi"/>
          <w:color w:val="000000"/>
          <w:szCs w:val="20"/>
        </w:rPr>
        <w:t xml:space="preserve">Con estos avances propuestos por </w:t>
      </w:r>
      <w:r>
        <w:rPr>
          <w:rFonts w:cstheme="minorHAnsi"/>
          <w:color w:val="000000"/>
          <w:szCs w:val="20"/>
        </w:rPr>
        <w:t>RIA</w:t>
      </w:r>
      <w:r w:rsidRPr="003021B6">
        <w:rPr>
          <w:rFonts w:cstheme="minorHAnsi"/>
          <w:color w:val="000000"/>
          <w:szCs w:val="20"/>
        </w:rPr>
        <w:t xml:space="preserve">,  muchas de las metodologías </w:t>
      </w:r>
      <w:r w:rsidR="004A72E0">
        <w:rPr>
          <w:rFonts w:cstheme="minorHAnsi"/>
          <w:color w:val="000000"/>
          <w:szCs w:val="20"/>
        </w:rPr>
        <w:t>Web</w:t>
      </w:r>
      <w:r w:rsidRPr="003021B6">
        <w:rPr>
          <w:rFonts w:cstheme="minorHAnsi"/>
          <w:color w:val="000000"/>
          <w:szCs w:val="20"/>
        </w:rPr>
        <w:t xml:space="preserve"> tradicionales basadas e</w:t>
      </w:r>
      <w:r>
        <w:rPr>
          <w:rFonts w:cstheme="minorHAnsi"/>
          <w:color w:val="000000"/>
          <w:szCs w:val="20"/>
        </w:rPr>
        <w:t xml:space="preserve">n la </w:t>
      </w:r>
      <w:r w:rsidR="004A72E0">
        <w:rPr>
          <w:rFonts w:cstheme="minorHAnsi"/>
          <w:color w:val="000000"/>
          <w:szCs w:val="20"/>
        </w:rPr>
        <w:t>Web</w:t>
      </w:r>
      <w:r>
        <w:rPr>
          <w:rFonts w:cstheme="minorHAnsi"/>
          <w:color w:val="000000"/>
          <w:szCs w:val="20"/>
        </w:rPr>
        <w:t xml:space="preserve"> 1.0, tales como;  WebML</w:t>
      </w:r>
      <w:r w:rsidR="00066285" w:rsidRPr="00066285">
        <w:rPr>
          <w:rFonts w:ascii="Calibri" w:hAnsi="Calibri" w:cs="Calibri"/>
          <w:color w:val="000000"/>
          <w:szCs w:val="20"/>
        </w:rPr>
        <w:t>[</w:t>
      </w:r>
      <w:fldSimple w:instr=" REF BIB_fraternali2010 \* MERGEFORMAT ">
        <w:r w:rsidR="00713D80" w:rsidRPr="00713D80">
          <w:rPr>
            <w:rFonts w:ascii="Calibri" w:hAnsi="Calibri" w:cs="Calibri"/>
            <w:color w:val="000000"/>
            <w:szCs w:val="20"/>
          </w:rPr>
          <w:t>26</w:t>
        </w:r>
      </w:fldSimple>
      <w:r w:rsidR="00066285" w:rsidRPr="00066285">
        <w:rPr>
          <w:rFonts w:ascii="Calibri" w:hAnsi="Calibri" w:cs="Calibri"/>
          <w:color w:val="000000"/>
          <w:szCs w:val="20"/>
        </w:rPr>
        <w:t>]</w:t>
      </w:r>
      <w:r w:rsidRPr="003021B6">
        <w:rPr>
          <w:rFonts w:cstheme="minorHAnsi"/>
          <w:color w:val="000000"/>
          <w:szCs w:val="20"/>
        </w:rPr>
        <w:t>, UWE</w:t>
      </w:r>
      <w:r w:rsidR="00066285" w:rsidRPr="00066285">
        <w:rPr>
          <w:rFonts w:ascii="Calibri" w:hAnsi="Calibri" w:cs="Calibri"/>
          <w:color w:val="000000"/>
          <w:szCs w:val="20"/>
        </w:rPr>
        <w:t>[</w:t>
      </w:r>
      <w:fldSimple w:instr=" REF BIB_machado2009 \* MERGEFORMAT ">
        <w:r w:rsidR="00713D80" w:rsidRPr="00713D80">
          <w:rPr>
            <w:rFonts w:ascii="Calibri" w:hAnsi="Calibri" w:cs="Calibri"/>
            <w:color w:val="000000"/>
            <w:szCs w:val="20"/>
          </w:rPr>
          <w:t>15</w:t>
        </w:r>
      </w:fldSimple>
      <w:r w:rsidR="00066285" w:rsidRPr="00066285">
        <w:rPr>
          <w:rFonts w:ascii="Calibri" w:hAnsi="Calibri" w:cs="Calibri"/>
          <w:color w:val="000000"/>
          <w:szCs w:val="20"/>
        </w:rPr>
        <w:t>]</w:t>
      </w:r>
      <w:r w:rsidRPr="003021B6">
        <w:rPr>
          <w:rFonts w:cstheme="minorHAnsi"/>
          <w:color w:val="000000"/>
          <w:szCs w:val="20"/>
        </w:rPr>
        <w:t>, OOH</w:t>
      </w:r>
      <w:r w:rsidR="00066285" w:rsidRPr="00066285">
        <w:rPr>
          <w:rFonts w:ascii="Calibri" w:hAnsi="Calibri" w:cs="Calibri"/>
          <w:color w:val="000000"/>
          <w:szCs w:val="20"/>
        </w:rPr>
        <w:t>[</w:t>
      </w:r>
      <w:fldSimple w:instr=" REF BIB_melia2008 \* MERGEFORMAT ">
        <w:r w:rsidR="00713D80" w:rsidRPr="00713D80">
          <w:rPr>
            <w:rFonts w:ascii="Calibri" w:hAnsi="Calibri" w:cs="Calibri"/>
            <w:color w:val="000000"/>
            <w:szCs w:val="20"/>
          </w:rPr>
          <w:t>30</w:t>
        </w:r>
      </w:fldSimple>
      <w:r w:rsidR="00066285" w:rsidRPr="00066285">
        <w:rPr>
          <w:rFonts w:ascii="Calibri" w:hAnsi="Calibri" w:cs="Calibri"/>
          <w:color w:val="000000"/>
          <w:szCs w:val="20"/>
        </w:rPr>
        <w:t>]</w:t>
      </w:r>
      <w:r w:rsidRPr="003021B6">
        <w:rPr>
          <w:rFonts w:cstheme="minorHAnsi"/>
          <w:color w:val="000000"/>
          <w:szCs w:val="20"/>
        </w:rPr>
        <w:t>, OOHDM</w:t>
      </w:r>
      <w:r w:rsidR="00066285" w:rsidRPr="00066285">
        <w:rPr>
          <w:rFonts w:ascii="Calibri" w:hAnsi="Calibri" w:cs="Calibri"/>
          <w:color w:val="000000"/>
          <w:szCs w:val="20"/>
        </w:rPr>
        <w:t>[</w:t>
      </w:r>
      <w:fldSimple w:instr=" REF BIB_urbieta2007 \* MERGEFORMAT ">
        <w:r w:rsidR="00713D80" w:rsidRPr="00713D80">
          <w:rPr>
            <w:rFonts w:ascii="Calibri" w:hAnsi="Calibri" w:cs="Calibri"/>
            <w:color w:val="000000"/>
            <w:szCs w:val="20"/>
          </w:rPr>
          <w:t>21</w:t>
        </w:r>
      </w:fldSimple>
      <w:r w:rsidR="00066285" w:rsidRPr="00066285">
        <w:rPr>
          <w:rFonts w:ascii="Calibri" w:hAnsi="Calibri" w:cs="Calibri"/>
          <w:color w:val="000000"/>
          <w:szCs w:val="20"/>
        </w:rPr>
        <w:t>]</w:t>
      </w:r>
      <w:r>
        <w:rPr>
          <w:rFonts w:cstheme="minorHAnsi"/>
          <w:color w:val="000000"/>
          <w:szCs w:val="20"/>
        </w:rPr>
        <w:t xml:space="preserve"> </w:t>
      </w:r>
      <w:commentRangeStart w:id="3"/>
      <w:commentRangeStart w:id="4"/>
      <w:r w:rsidR="008B047A">
        <w:rPr>
          <w:rFonts w:cstheme="minorHAnsi"/>
          <w:color w:val="000000"/>
          <w:szCs w:val="20"/>
        </w:rPr>
        <w:t>u</w:t>
      </w:r>
      <w:commentRangeEnd w:id="3"/>
      <w:r w:rsidR="008B047A">
        <w:rPr>
          <w:rStyle w:val="Refdecomentario"/>
          <w:rFonts w:eastAsiaTheme="minorEastAsia"/>
          <w:lang w:val="es-ES" w:eastAsia="es-ES"/>
        </w:rPr>
        <w:commentReference w:id="3"/>
      </w:r>
      <w:commentRangeEnd w:id="4"/>
      <w:r w:rsidR="004A72E0">
        <w:rPr>
          <w:rStyle w:val="Refdecomentario"/>
          <w:rFonts w:eastAsiaTheme="minorEastAsia"/>
          <w:lang w:val="es-ES" w:eastAsia="es-ES"/>
        </w:rPr>
        <w:commentReference w:id="4"/>
      </w:r>
      <w:r>
        <w:rPr>
          <w:rFonts w:cstheme="minorHAnsi"/>
          <w:color w:val="000000"/>
          <w:szCs w:val="20"/>
        </w:rPr>
        <w:t xml:space="preserve"> OOWS</w:t>
      </w:r>
      <w:r w:rsidR="00066285" w:rsidRPr="00066285">
        <w:rPr>
          <w:rFonts w:ascii="Calibri" w:hAnsi="Calibri" w:cs="Calibri"/>
          <w:color w:val="000000"/>
          <w:szCs w:val="20"/>
        </w:rPr>
        <w:t>[</w:t>
      </w:r>
      <w:fldSimple w:instr=" REF BIB_valverde2008 \* MERGEFORMAT ">
        <w:r w:rsidR="00713D80" w:rsidRPr="00713D80">
          <w:rPr>
            <w:rFonts w:ascii="Calibri" w:hAnsi="Calibri" w:cs="Calibri"/>
            <w:color w:val="000000"/>
            <w:szCs w:val="20"/>
          </w:rPr>
          <w:t>4</w:t>
        </w:r>
      </w:fldSimple>
      <w:r w:rsidR="00066285" w:rsidRPr="00066285">
        <w:rPr>
          <w:rFonts w:ascii="Calibri" w:hAnsi="Calibri" w:cs="Calibri"/>
          <w:color w:val="000000"/>
          <w:szCs w:val="20"/>
        </w:rPr>
        <w:t>]</w:t>
      </w:r>
      <w:r w:rsidRPr="003021B6">
        <w:rPr>
          <w:rFonts w:cstheme="minorHAnsi"/>
          <w:color w:val="000000"/>
          <w:szCs w:val="20"/>
        </w:rPr>
        <w:t xml:space="preserve">, han tenido que evolucionar de cierta forma, agregando nuevos modelos o extendiendo los existentes, para dar cobertura a las diversas características sofisticadas propuestas por </w:t>
      </w:r>
      <w:r>
        <w:rPr>
          <w:rFonts w:cstheme="minorHAnsi"/>
          <w:color w:val="000000"/>
          <w:szCs w:val="20"/>
        </w:rPr>
        <w:t>RIA</w:t>
      </w:r>
      <w:r w:rsidRPr="003021B6">
        <w:rPr>
          <w:rFonts w:cstheme="minorHAnsi"/>
          <w:color w:val="000000"/>
          <w:szCs w:val="20"/>
        </w:rPr>
        <w:t xml:space="preserve">. Muchas de las metodologías citadas han logrado una notable evolución en su afán de mantenerse vigentes con los avances propuestos por las </w:t>
      </w:r>
      <w:r>
        <w:rPr>
          <w:rFonts w:cstheme="minorHAnsi"/>
          <w:color w:val="000000"/>
          <w:szCs w:val="20"/>
        </w:rPr>
        <w:t>RIA</w:t>
      </w:r>
      <w:r w:rsidRPr="003021B6">
        <w:rPr>
          <w:rFonts w:cstheme="minorHAnsi"/>
          <w:color w:val="000000"/>
          <w:szCs w:val="20"/>
        </w:rPr>
        <w:t xml:space="preserve">, sin embargo en la actualidad, ninguna de ellas, logra satisfacer todas las nuevas funcionalidades </w:t>
      </w:r>
      <w:r w:rsidR="00066285" w:rsidRPr="00066285">
        <w:rPr>
          <w:rFonts w:ascii="Calibri" w:hAnsi="Calibri" w:cs="Calibri"/>
          <w:color w:val="000000"/>
          <w:szCs w:val="20"/>
        </w:rPr>
        <w:t>[</w:t>
      </w:r>
      <w:fldSimple w:instr=" REF BIB_wright2008 \* MERGEFORMAT ">
        <w:r w:rsidR="00713D80" w:rsidRPr="00713D80">
          <w:rPr>
            <w:rFonts w:ascii="Calibri" w:hAnsi="Calibri" w:cs="Calibri"/>
            <w:color w:val="000000"/>
            <w:szCs w:val="20"/>
          </w:rPr>
          <w:t>10</w:t>
        </w:r>
      </w:fldSimple>
      <w:proofErr w:type="gramStart"/>
      <w:r w:rsidR="00066285" w:rsidRPr="00066285">
        <w:rPr>
          <w:rFonts w:ascii="Calibri" w:hAnsi="Calibri" w:cs="Calibri"/>
          <w:color w:val="000000"/>
          <w:szCs w:val="20"/>
        </w:rPr>
        <w:t>]</w:t>
      </w:r>
      <w:r w:rsidR="00066285" w:rsidRPr="00033ABF">
        <w:rPr>
          <w:rFonts w:ascii="Calibri" w:hAnsi="Calibri" w:cs="Calibri"/>
          <w:color w:val="000000"/>
          <w:szCs w:val="20"/>
        </w:rPr>
        <w:t>[</w:t>
      </w:r>
      <w:proofErr w:type="gramEnd"/>
      <w:r w:rsidR="00251071" w:rsidRPr="00066285">
        <w:rPr>
          <w:rFonts w:ascii="Calibri" w:hAnsi="Calibri" w:cs="Calibri"/>
          <w:color w:val="000000"/>
          <w:szCs w:val="20"/>
        </w:rPr>
        <w:fldChar w:fldCharType="begin"/>
      </w:r>
      <w:r w:rsidR="00066285" w:rsidRPr="00033ABF">
        <w:rPr>
          <w:rFonts w:ascii="Calibri" w:hAnsi="Calibri" w:cs="Calibri"/>
          <w:color w:val="000000"/>
          <w:szCs w:val="20"/>
        </w:rPr>
        <w:instrText xml:space="preserve"> REF BIB_mariannebusch2009 \* MERGEFORMAT </w:instrText>
      </w:r>
      <w:r w:rsidR="00251071" w:rsidRPr="00066285">
        <w:rPr>
          <w:rFonts w:ascii="Calibri" w:hAnsi="Calibri" w:cs="Calibri"/>
          <w:color w:val="000000"/>
          <w:szCs w:val="20"/>
        </w:rPr>
        <w:fldChar w:fldCharType="separate"/>
      </w:r>
      <w:r w:rsidR="00713D80" w:rsidRPr="00713D80">
        <w:rPr>
          <w:rFonts w:ascii="Calibri" w:hAnsi="Calibri" w:cs="Calibri"/>
          <w:color w:val="000000"/>
          <w:szCs w:val="20"/>
        </w:rPr>
        <w:t>17</w:t>
      </w:r>
      <w:r w:rsidR="00251071" w:rsidRPr="00066285">
        <w:rPr>
          <w:rFonts w:ascii="Calibri" w:hAnsi="Calibri" w:cs="Calibri"/>
          <w:color w:val="000000"/>
          <w:szCs w:val="20"/>
        </w:rPr>
        <w:fldChar w:fldCharType="end"/>
      </w:r>
      <w:r w:rsidR="00066285" w:rsidRPr="00033ABF">
        <w:rPr>
          <w:rFonts w:ascii="Calibri" w:hAnsi="Calibri" w:cs="Calibri"/>
          <w:color w:val="000000"/>
          <w:szCs w:val="20"/>
        </w:rPr>
        <w:t>]</w:t>
      </w:r>
      <w:r w:rsidRPr="00033ABF">
        <w:rPr>
          <w:rFonts w:cstheme="minorHAnsi"/>
          <w:color w:val="000000"/>
          <w:szCs w:val="20"/>
        </w:rPr>
        <w:t xml:space="preserve"> </w:t>
      </w:r>
      <w:r w:rsidR="00066285" w:rsidRPr="00033ABF">
        <w:rPr>
          <w:rFonts w:ascii="Calibri" w:hAnsi="Calibri" w:cs="Calibri"/>
          <w:color w:val="000000"/>
          <w:szCs w:val="20"/>
        </w:rPr>
        <w:t>[</w:t>
      </w:r>
      <w:fldSimple w:instr=" REF BIB_toffetti2011 \* MERGEFORMAT ">
        <w:r w:rsidR="00713D80" w:rsidRPr="00713D80">
          <w:rPr>
            <w:rFonts w:ascii="Calibri" w:hAnsi="Calibri" w:cs="Calibri"/>
            <w:color w:val="000000"/>
            <w:szCs w:val="20"/>
          </w:rPr>
          <w:t>7</w:t>
        </w:r>
      </w:fldSimple>
      <w:r w:rsidR="00066285" w:rsidRPr="00033ABF">
        <w:rPr>
          <w:rFonts w:ascii="Calibri" w:hAnsi="Calibri" w:cs="Calibri"/>
          <w:color w:val="000000"/>
          <w:szCs w:val="20"/>
        </w:rPr>
        <w:t>]</w:t>
      </w:r>
      <w:r w:rsidRPr="00033ABF">
        <w:rPr>
          <w:rFonts w:cstheme="minorHAnsi"/>
          <w:color w:val="000000"/>
          <w:szCs w:val="20"/>
        </w:rPr>
        <w:t>.</w:t>
      </w:r>
    </w:p>
    <w:p w:rsidR="0090573E" w:rsidRDefault="00B03625">
      <w:pPr>
        <w:pStyle w:val="Textodeglobo"/>
        <w:numPr>
          <w:ilvl w:val="0"/>
          <w:numId w:val="4"/>
        </w:numPr>
        <w:jc w:val="both"/>
        <w:rPr>
          <w:rFonts w:cstheme="minorHAnsi"/>
          <w:b/>
          <w:color w:val="000000"/>
          <w:szCs w:val="20"/>
        </w:rPr>
        <w:pPrChange w:id="6" w:author="marcazal" w:date="2015-09-22T00:57:00Z">
          <w:pPr>
            <w:jc w:val="both"/>
          </w:pPr>
        </w:pPrChange>
      </w:pPr>
      <w:r w:rsidRPr="00033ABF">
        <w:rPr>
          <w:rFonts w:asciiTheme="minorHAnsi" w:hAnsiTheme="minorHAnsi" w:cstheme="minorHAnsi"/>
          <w:b/>
          <w:color w:val="000000"/>
          <w:sz w:val="22"/>
          <w:szCs w:val="20"/>
        </w:rPr>
        <w:t>PROBLEMÁTICA</w:t>
      </w:r>
    </w:p>
    <w:p w:rsidR="00033ABF" w:rsidRDefault="00033ABF" w:rsidP="00033ABF">
      <w:pPr>
        <w:pStyle w:val="Textodeglobo"/>
        <w:ind w:left="360"/>
        <w:jc w:val="both"/>
        <w:rPr>
          <w:rFonts w:cstheme="minorHAnsi"/>
          <w:b/>
          <w:color w:val="000000"/>
          <w:szCs w:val="20"/>
        </w:rPr>
      </w:pPr>
    </w:p>
    <w:p w:rsidR="00E47DCD" w:rsidRDefault="00E47DCD" w:rsidP="00F61762">
      <w:pPr>
        <w:jc w:val="both"/>
        <w:rPr>
          <w:rFonts w:cstheme="minorHAnsi"/>
        </w:rPr>
      </w:pPr>
      <w:commentRangeStart w:id="7"/>
      <w:r>
        <w:rPr>
          <w:rFonts w:cstheme="minorHAnsi"/>
        </w:rPr>
        <w:t>Teniendo en cuenta las limitaciones de las metodologías existentes para la cobertura de las RIA,</w:t>
      </w:r>
      <w:r w:rsidR="00F61762" w:rsidRPr="003021B6">
        <w:rPr>
          <w:rFonts w:cstheme="minorHAnsi"/>
        </w:rPr>
        <w:t xml:space="preserve"> resulta necesario crear nuevas metodologías de desarrollo </w:t>
      </w:r>
      <w:r w:rsidR="004A72E0">
        <w:rPr>
          <w:rFonts w:cstheme="minorHAnsi"/>
        </w:rPr>
        <w:t>Web</w:t>
      </w:r>
      <w:r w:rsidR="00F61762" w:rsidRPr="003021B6">
        <w:rPr>
          <w:rFonts w:cstheme="minorHAnsi"/>
        </w:rPr>
        <w:t xml:space="preserve"> </w:t>
      </w:r>
      <w:r w:rsidR="00F61762">
        <w:rPr>
          <w:rFonts w:cstheme="minorHAnsi"/>
        </w:rPr>
        <w:t>o</w:t>
      </w:r>
      <w:r w:rsidR="00F61762" w:rsidRPr="003021B6">
        <w:rPr>
          <w:rFonts w:cstheme="minorHAnsi"/>
        </w:rPr>
        <w:t xml:space="preserve"> bien extender</w:t>
      </w:r>
      <w:r>
        <w:rPr>
          <w:rFonts w:cstheme="minorHAnsi"/>
        </w:rPr>
        <w:t xml:space="preserve"> a</w:t>
      </w:r>
      <w:r w:rsidR="00F61762" w:rsidRPr="003021B6">
        <w:rPr>
          <w:rFonts w:cstheme="minorHAnsi"/>
        </w:rPr>
        <w:t xml:space="preserve"> las actuales para satisfacer las nuevas características impuestas por la tendencia actual. </w:t>
      </w:r>
      <w:r w:rsidR="00AA7BD7">
        <w:rPr>
          <w:rFonts w:cstheme="minorHAnsi"/>
        </w:rPr>
        <w:t xml:space="preserve">Con la idea de que los modelos de la metodología a utilizar en este trabajo de fin de carrera estén basados en estándares aceptados en la comunidad web (como UML) y a la vez puedan ser desplegados en diversas herramientas </w:t>
      </w:r>
      <w:r w:rsidR="00AA7BD7" w:rsidRPr="00454F5D">
        <w:rPr>
          <w:rFonts w:cstheme="minorHAnsi"/>
          <w:i/>
        </w:rPr>
        <w:t>Case</w:t>
      </w:r>
      <w:r w:rsidR="00AA7BD7">
        <w:rPr>
          <w:rFonts w:cstheme="minorHAnsi"/>
        </w:rPr>
        <w:t xml:space="preserve"> de modelado (libres o licenciadas), se ha identificado el hecho de que solo OOH y UWE poseen tales características. Sin embargo, tanto en OOH como en UWE, las soluciones RIA propuestas en  sus modelos poseen detalles de alguna arquitectura destino en particular, lo que conlleva a que sus modelos no sean totalmente independientes de la plataforma.</w:t>
      </w:r>
      <w:r>
        <w:rPr>
          <w:rFonts w:cstheme="minorHAnsi"/>
        </w:rPr>
        <w:t xml:space="preserve"> </w:t>
      </w:r>
      <w:r w:rsidR="00F61762" w:rsidRPr="003021B6">
        <w:rPr>
          <w:rFonts w:cstheme="minorHAnsi"/>
        </w:rPr>
        <w:t xml:space="preserve">Con ese propósito, </w:t>
      </w:r>
      <w:r w:rsidR="00F61762">
        <w:rPr>
          <w:rFonts w:cstheme="minorHAnsi"/>
        </w:rPr>
        <w:t>un nuevo enfoque</w:t>
      </w:r>
      <w:r w:rsidR="00F61762" w:rsidRPr="003021B6">
        <w:rPr>
          <w:rFonts w:cstheme="minorHAnsi"/>
        </w:rPr>
        <w:t xml:space="preserve"> para el desarrollo de aplicaciones </w:t>
      </w:r>
      <w:r w:rsidR="004A72E0">
        <w:rPr>
          <w:rFonts w:cstheme="minorHAnsi"/>
        </w:rPr>
        <w:t>Web</w:t>
      </w:r>
      <w:r w:rsidR="00F61762" w:rsidRPr="003021B6">
        <w:rPr>
          <w:rFonts w:cstheme="minorHAnsi"/>
        </w:rPr>
        <w:t xml:space="preserve"> basad</w:t>
      </w:r>
      <w:r w:rsidR="00F61762">
        <w:rPr>
          <w:rFonts w:cstheme="minorHAnsi"/>
        </w:rPr>
        <w:t>o</w:t>
      </w:r>
      <w:r w:rsidR="00F61762" w:rsidRPr="003021B6">
        <w:rPr>
          <w:rFonts w:cstheme="minorHAnsi"/>
        </w:rPr>
        <w:t xml:space="preserve"> en modelos y </w:t>
      </w:r>
      <w:r w:rsidR="00F61762" w:rsidRPr="003021B6">
        <w:rPr>
          <w:rFonts w:cstheme="minorHAnsi"/>
        </w:rPr>
        <w:lastRenderedPageBreak/>
        <w:t>fundamentad</w:t>
      </w:r>
      <w:r w:rsidR="00F61762">
        <w:rPr>
          <w:rFonts w:cstheme="minorHAnsi"/>
        </w:rPr>
        <w:t>o</w:t>
      </w:r>
      <w:r w:rsidR="00F61762" w:rsidRPr="003021B6">
        <w:rPr>
          <w:rFonts w:cstheme="minorHAnsi"/>
        </w:rPr>
        <w:t xml:space="preserve"> en los principios propuestos por la OMG</w:t>
      </w:r>
      <w:r w:rsidR="00F61762" w:rsidRPr="003021B6">
        <w:rPr>
          <w:rFonts w:cstheme="minorHAnsi"/>
          <w:vertAlign w:val="superscript"/>
        </w:rPr>
        <w:footnoteReference w:id="1"/>
      </w:r>
      <w:r w:rsidR="00F61762" w:rsidRPr="003021B6">
        <w:rPr>
          <w:rFonts w:cstheme="minorHAnsi"/>
        </w:rPr>
        <w:t>, se ha propuesto en el DEI</w:t>
      </w:r>
      <w:r w:rsidR="00F61762" w:rsidRPr="003021B6">
        <w:rPr>
          <w:rFonts w:eastAsia="Times New Roman" w:cstheme="minorHAnsi"/>
          <w:sz w:val="20"/>
          <w:vertAlign w:val="superscript"/>
        </w:rPr>
        <w:footnoteReference w:id="2"/>
      </w:r>
      <w:r w:rsidR="00F61762" w:rsidRPr="003021B6">
        <w:rPr>
          <w:rFonts w:cstheme="minorHAnsi"/>
        </w:rPr>
        <w:t xml:space="preserve">. </w:t>
      </w:r>
      <w:r w:rsidR="00F61762">
        <w:rPr>
          <w:rFonts w:cstheme="minorHAnsi"/>
        </w:rPr>
        <w:t>Este enfoque</w:t>
      </w:r>
      <w:r w:rsidR="00F61762" w:rsidRPr="003021B6">
        <w:rPr>
          <w:rFonts w:cstheme="minorHAnsi"/>
        </w:rPr>
        <w:t xml:space="preserve"> está basad</w:t>
      </w:r>
      <w:r w:rsidR="00F61762">
        <w:rPr>
          <w:rFonts w:cstheme="minorHAnsi"/>
        </w:rPr>
        <w:t>o</w:t>
      </w:r>
      <w:r w:rsidR="00F61762" w:rsidRPr="003021B6">
        <w:rPr>
          <w:rFonts w:cstheme="minorHAnsi"/>
        </w:rPr>
        <w:t xml:space="preserve"> en los  estándares MDA</w:t>
      </w:r>
      <w:r w:rsidR="00F61762" w:rsidRPr="003021B6">
        <w:rPr>
          <w:rFonts w:cstheme="minorHAnsi"/>
          <w:vertAlign w:val="superscript"/>
        </w:rPr>
        <w:footnoteReference w:id="3"/>
      </w:r>
      <w:r w:rsidR="00F61762" w:rsidRPr="003021B6">
        <w:rPr>
          <w:rFonts w:cstheme="minorHAnsi"/>
        </w:rPr>
        <w:t xml:space="preserve"> y ofrece un esquema de modelado en capas para la separación de conceptos. </w:t>
      </w:r>
      <w:r w:rsidR="00F61762">
        <w:rPr>
          <w:rFonts w:cstheme="minorHAnsi"/>
        </w:rPr>
        <w:t xml:space="preserve">Dicho enfoque </w:t>
      </w:r>
      <w:r w:rsidR="00F61762" w:rsidRPr="003021B6">
        <w:rPr>
          <w:rFonts w:cstheme="minorHAnsi"/>
        </w:rPr>
        <w:t>se denomina MoWebA</w:t>
      </w:r>
      <w:r w:rsidR="00066285" w:rsidRPr="00066285">
        <w:rPr>
          <w:rFonts w:ascii="Calibri" w:hAnsi="Calibri" w:cs="Calibri"/>
        </w:rPr>
        <w:t>[</w:t>
      </w:r>
      <w:fldSimple w:instr=" REF BIB_gonzalez2011 \* MERGEFORMAT ">
        <w:r w:rsidR="00713D80" w:rsidRPr="00713D80">
          <w:rPr>
            <w:rFonts w:ascii="Calibri" w:hAnsi="Calibri" w:cs="Calibri"/>
            <w:szCs w:val="20"/>
          </w:rPr>
          <w:t>19</w:t>
        </w:r>
      </w:fldSimple>
      <w:r w:rsidR="00066285" w:rsidRPr="00066285">
        <w:rPr>
          <w:rFonts w:ascii="Calibri" w:hAnsi="Calibri" w:cs="Calibri"/>
        </w:rPr>
        <w:t>][</w:t>
      </w:r>
      <w:fldSimple w:instr=" REF BIB_gonzalez2010 \* MERGEFORMAT ">
        <w:r w:rsidR="00713D80" w:rsidRPr="00713D80">
          <w:rPr>
            <w:rFonts w:ascii="Calibri" w:hAnsi="Calibri" w:cs="Calibri"/>
            <w:szCs w:val="20"/>
          </w:rPr>
          <w:t>18</w:t>
        </w:r>
      </w:fldSimple>
      <w:r w:rsidR="00066285" w:rsidRPr="00066285">
        <w:rPr>
          <w:rFonts w:ascii="Calibri" w:hAnsi="Calibri" w:cs="Calibri"/>
        </w:rPr>
        <w:t>]</w:t>
      </w:r>
      <w:r w:rsidR="00F61762" w:rsidRPr="003021B6">
        <w:rPr>
          <w:rFonts w:cstheme="minorHAnsi"/>
        </w:rPr>
        <w:t xml:space="preserve">, y en la actualidad cuenta con características de modelado a nivel de presentación, lógica de negocio, navegación y adaptabilidad de los usuarios, pudiendo generarse aplicaciones </w:t>
      </w:r>
      <w:r w:rsidR="004A72E0">
        <w:rPr>
          <w:rFonts w:cstheme="minorHAnsi"/>
        </w:rPr>
        <w:t>Web</w:t>
      </w:r>
      <w:r w:rsidR="00F61762" w:rsidRPr="003021B6">
        <w:rPr>
          <w:rFonts w:cstheme="minorHAnsi"/>
        </w:rPr>
        <w:t xml:space="preserve"> completas y funcionales con modelos independientes de la plataforma. </w:t>
      </w:r>
      <w:r w:rsidR="00522345">
        <w:rPr>
          <w:rFonts w:cstheme="minorHAnsi"/>
        </w:rPr>
        <w:t xml:space="preserve">En </w:t>
      </w:r>
      <w:r w:rsidR="00F61762" w:rsidRPr="003021B6">
        <w:rPr>
          <w:rFonts w:cstheme="minorHAnsi"/>
        </w:rPr>
        <w:t xml:space="preserve">MoWebA </w:t>
      </w:r>
      <w:r w:rsidR="00522345">
        <w:rPr>
          <w:rFonts w:cstheme="minorHAnsi"/>
        </w:rPr>
        <w:t>es posible</w:t>
      </w:r>
      <w:r w:rsidR="00F61762" w:rsidRPr="003021B6">
        <w:rPr>
          <w:rFonts w:cstheme="minorHAnsi"/>
        </w:rPr>
        <w:t xml:space="preserve"> llevar a cabo extensiones a sus metamodelos para cubrir nuevas características, lo cual la hace adaptable a los cambios actuales.</w:t>
      </w:r>
      <w:commentRangeEnd w:id="7"/>
      <w:r w:rsidR="008B047A">
        <w:rPr>
          <w:rStyle w:val="Refdecomentario"/>
          <w:rFonts w:eastAsiaTheme="minorEastAsia"/>
          <w:lang w:val="es-ES" w:eastAsia="es-ES"/>
        </w:rPr>
        <w:commentReference w:id="7"/>
      </w:r>
    </w:p>
    <w:p w:rsidR="0090573E" w:rsidRDefault="00E47DCD">
      <w:pPr>
        <w:pStyle w:val="Textodeglobo"/>
        <w:numPr>
          <w:ilvl w:val="0"/>
          <w:numId w:val="4"/>
        </w:numPr>
        <w:jc w:val="both"/>
        <w:rPr>
          <w:rFonts w:cstheme="minorHAnsi"/>
          <w:b/>
          <w:caps/>
          <w:lang w:val="es-ES"/>
        </w:rPr>
        <w:pPrChange w:id="8" w:author="marcazal" w:date="2015-09-22T00:58:00Z">
          <w:pPr>
            <w:jc w:val="both"/>
          </w:pPr>
        </w:pPrChange>
      </w:pPr>
      <w:r w:rsidRPr="00033ABF">
        <w:rPr>
          <w:rFonts w:asciiTheme="minorHAnsi" w:hAnsiTheme="minorHAnsi" w:cstheme="minorHAnsi"/>
          <w:b/>
          <w:caps/>
          <w:sz w:val="22"/>
        </w:rPr>
        <w:t>Objetivos Generales y Específicos</w:t>
      </w:r>
    </w:p>
    <w:p w:rsidR="00033ABF" w:rsidRPr="00033ABF" w:rsidRDefault="00033ABF" w:rsidP="00033ABF">
      <w:pPr>
        <w:pStyle w:val="Textodeglobo"/>
        <w:ind w:left="360"/>
        <w:jc w:val="both"/>
        <w:rPr>
          <w:rFonts w:asciiTheme="minorHAnsi" w:hAnsiTheme="minorHAnsi" w:cstheme="minorHAnsi"/>
          <w:b/>
          <w:caps/>
          <w:sz w:val="22"/>
          <w:lang w:val="es-ES"/>
        </w:rPr>
      </w:pPr>
    </w:p>
    <w:p w:rsidR="00954F11" w:rsidRDefault="00F61762" w:rsidP="00F61762">
      <w:pPr>
        <w:jc w:val="both"/>
        <w:rPr>
          <w:rFonts w:cstheme="minorHAnsi"/>
          <w:szCs w:val="20"/>
        </w:rPr>
      </w:pPr>
      <w:r w:rsidRPr="003021B6">
        <w:rPr>
          <w:rFonts w:cstheme="minorHAnsi"/>
          <w:szCs w:val="20"/>
        </w:rPr>
        <w:t xml:space="preserve">El objetivo de este trabajo de fin de carrera se enmarca en la idea de </w:t>
      </w:r>
      <w:r w:rsidR="00522345">
        <w:rPr>
          <w:rFonts w:cstheme="minorHAnsi"/>
          <w:szCs w:val="20"/>
        </w:rPr>
        <w:t>efectuar</w:t>
      </w:r>
      <w:r w:rsidRPr="003021B6">
        <w:rPr>
          <w:rFonts w:cstheme="minorHAnsi"/>
          <w:szCs w:val="20"/>
        </w:rPr>
        <w:t xml:space="preserve"> extensiones a la </w:t>
      </w:r>
      <w:r>
        <w:rPr>
          <w:rFonts w:cstheme="minorHAnsi"/>
          <w:szCs w:val="20"/>
        </w:rPr>
        <w:t>propuesta</w:t>
      </w:r>
      <w:r w:rsidRPr="003021B6">
        <w:rPr>
          <w:rFonts w:cstheme="minorHAnsi"/>
          <w:szCs w:val="20"/>
        </w:rPr>
        <w:t xml:space="preserve"> </w:t>
      </w:r>
      <w:r w:rsidR="004A72E0">
        <w:rPr>
          <w:rFonts w:cstheme="minorHAnsi"/>
          <w:szCs w:val="20"/>
        </w:rPr>
        <w:t>Web</w:t>
      </w:r>
      <w:r w:rsidR="00AA7BD7">
        <w:rPr>
          <w:rFonts w:cstheme="minorHAnsi"/>
          <w:szCs w:val="20"/>
        </w:rPr>
        <w:t xml:space="preserve"> </w:t>
      </w:r>
      <w:r w:rsidRPr="003021B6">
        <w:rPr>
          <w:rFonts w:cstheme="minorHAnsi"/>
        </w:rPr>
        <w:t>MoWebA con respecto a la capa de Presentación</w:t>
      </w:r>
      <w:r w:rsidRPr="003021B6">
        <w:rPr>
          <w:rFonts w:cstheme="minorHAnsi"/>
          <w:szCs w:val="20"/>
        </w:rPr>
        <w:t xml:space="preserve">, con el fin de abarcar a algunas de las principales características de las </w:t>
      </w:r>
      <w:r w:rsidRPr="00B3337D">
        <w:rPr>
          <w:rFonts w:cstheme="minorHAnsi"/>
          <w:szCs w:val="20"/>
        </w:rPr>
        <w:t>RIA</w:t>
      </w:r>
      <w:r w:rsidRPr="003021B6">
        <w:rPr>
          <w:rFonts w:cstheme="minorHAnsi"/>
          <w:szCs w:val="20"/>
        </w:rPr>
        <w:t xml:space="preserve">. </w:t>
      </w:r>
    </w:p>
    <w:p w:rsidR="00954F11" w:rsidRPr="00954F11" w:rsidRDefault="00954F11" w:rsidP="003A649F">
      <w:pPr>
        <w:numPr>
          <w:ilvl w:val="0"/>
          <w:numId w:val="5"/>
        </w:numPr>
        <w:spacing w:after="0"/>
        <w:jc w:val="both"/>
        <w:rPr>
          <w:rFonts w:cstheme="minorHAnsi"/>
          <w:szCs w:val="20"/>
        </w:rPr>
      </w:pPr>
      <w:r w:rsidRPr="00954F11">
        <w:rPr>
          <w:rFonts w:cstheme="minorHAnsi"/>
          <w:szCs w:val="20"/>
        </w:rPr>
        <w:t>Analizar las diferentes propuestas metodológicas para el desarrollo de aplicaciones web, que están basadas en MDA, y que tienen la posibilidad de extenderse para permitir disponer de características RIA, enfocándose principalmente en el aspecto de la presentación enriquecida de las páginas.</w:t>
      </w:r>
    </w:p>
    <w:p w:rsidR="00954F11" w:rsidRPr="00954F11" w:rsidRDefault="00954F11" w:rsidP="003A649F">
      <w:pPr>
        <w:numPr>
          <w:ilvl w:val="0"/>
          <w:numId w:val="5"/>
        </w:numPr>
        <w:spacing w:after="0"/>
        <w:jc w:val="both"/>
        <w:rPr>
          <w:rFonts w:cstheme="minorHAnsi"/>
          <w:b/>
          <w:szCs w:val="20"/>
          <w:u w:val="single"/>
        </w:rPr>
      </w:pPr>
      <w:r w:rsidRPr="00954F11">
        <w:rPr>
          <w:rFonts w:cstheme="minorHAnsi"/>
          <w:szCs w:val="20"/>
        </w:rPr>
        <w:t xml:space="preserve">Proponer un metamodelo y reglas de transformación para aplicaciones web que permitan incorporar características RIA a nivel de presentación </w:t>
      </w:r>
      <w:r>
        <w:rPr>
          <w:rFonts w:cstheme="minorHAnsi"/>
          <w:szCs w:val="20"/>
        </w:rPr>
        <w:t>en la metodología MoWebA</w:t>
      </w:r>
      <w:r w:rsidRPr="00954F11">
        <w:rPr>
          <w:rFonts w:cstheme="minorHAnsi"/>
          <w:szCs w:val="20"/>
        </w:rPr>
        <w:t>.</w:t>
      </w:r>
    </w:p>
    <w:p w:rsidR="00954F11" w:rsidRPr="00643DE7" w:rsidRDefault="00954F11" w:rsidP="003A649F">
      <w:pPr>
        <w:numPr>
          <w:ilvl w:val="0"/>
          <w:numId w:val="5"/>
        </w:numPr>
        <w:jc w:val="both"/>
        <w:rPr>
          <w:rFonts w:cstheme="minorHAnsi"/>
          <w:szCs w:val="20"/>
        </w:rPr>
      </w:pPr>
      <w:r w:rsidRPr="00954F11">
        <w:rPr>
          <w:rFonts w:cstheme="minorHAnsi"/>
          <w:szCs w:val="20"/>
        </w:rPr>
        <w:t>Realizar un análisis crítico de la propuesta, a partir de un</w:t>
      </w:r>
      <w:r>
        <w:rPr>
          <w:rFonts w:cstheme="minorHAnsi"/>
          <w:szCs w:val="20"/>
        </w:rPr>
        <w:t>a ilustración</w:t>
      </w:r>
      <w:r w:rsidRPr="00954F11">
        <w:rPr>
          <w:rFonts w:cstheme="minorHAnsi"/>
          <w:szCs w:val="20"/>
        </w:rPr>
        <w:t>.</w:t>
      </w:r>
    </w:p>
    <w:p w:rsidR="00954F11" w:rsidRPr="00643DE7" w:rsidRDefault="00954F11" w:rsidP="00643DE7">
      <w:pPr>
        <w:pStyle w:val="Prrafodelista"/>
        <w:numPr>
          <w:ilvl w:val="0"/>
          <w:numId w:val="4"/>
        </w:numPr>
        <w:jc w:val="both"/>
        <w:rPr>
          <w:rFonts w:cstheme="minorHAnsi"/>
          <w:b/>
          <w:caps/>
          <w:szCs w:val="20"/>
        </w:rPr>
      </w:pPr>
      <w:r w:rsidRPr="00643DE7">
        <w:rPr>
          <w:rFonts w:cstheme="minorHAnsi"/>
          <w:b/>
          <w:caps/>
          <w:szCs w:val="20"/>
        </w:rPr>
        <w:t xml:space="preserve">Estructura de </w:t>
      </w:r>
      <w:r w:rsidR="00F61762" w:rsidRPr="00643DE7">
        <w:rPr>
          <w:rFonts w:cstheme="minorHAnsi"/>
          <w:b/>
          <w:caps/>
          <w:szCs w:val="20"/>
        </w:rPr>
        <w:t xml:space="preserve">trabajo </w:t>
      </w:r>
    </w:p>
    <w:p w:rsidR="00C24FEB" w:rsidRPr="00954F11" w:rsidRDefault="00C24FEB" w:rsidP="00C24FEB">
      <w:pPr>
        <w:pStyle w:val="Prrafodelista"/>
        <w:ind w:left="360"/>
        <w:jc w:val="both"/>
        <w:rPr>
          <w:rFonts w:cstheme="minorHAnsi"/>
          <w:b/>
          <w:caps/>
          <w:szCs w:val="20"/>
        </w:rPr>
      </w:pPr>
    </w:p>
    <w:p w:rsidR="008D493A" w:rsidRPr="003A649F" w:rsidRDefault="00954F11" w:rsidP="003A649F">
      <w:pPr>
        <w:pStyle w:val="Prrafodelista"/>
        <w:numPr>
          <w:ilvl w:val="0"/>
          <w:numId w:val="5"/>
        </w:numPr>
        <w:jc w:val="both"/>
        <w:rPr>
          <w:color w:val="000000"/>
          <w:lang w:val="es-ES"/>
        </w:rPr>
      </w:pPr>
      <w:r w:rsidRPr="00C24FEB">
        <w:rPr>
          <w:rFonts w:cstheme="minorHAnsi"/>
          <w:szCs w:val="20"/>
        </w:rPr>
        <w:t xml:space="preserve">En el </w:t>
      </w:r>
      <w:r w:rsidR="00C24FEB" w:rsidRPr="00C24FEB">
        <w:rPr>
          <w:rFonts w:cstheme="minorHAnsi"/>
          <w:szCs w:val="20"/>
        </w:rPr>
        <w:t>capítulo</w:t>
      </w:r>
      <w:r w:rsidRPr="00C24FEB">
        <w:rPr>
          <w:rFonts w:cstheme="minorHAnsi"/>
          <w:szCs w:val="20"/>
        </w:rPr>
        <w:t xml:space="preserve"> 2 </w:t>
      </w:r>
      <w:r>
        <w:rPr>
          <w:color w:val="000000"/>
        </w:rPr>
        <w:t>s</w:t>
      </w:r>
      <w:r w:rsidR="00F61762" w:rsidRPr="00D16680">
        <w:rPr>
          <w:color w:val="000000"/>
          <w:lang w:val="es-ES"/>
        </w:rPr>
        <w:t>e definen primeramente las RIA, presentando  sus principales características y los</w:t>
      </w:r>
      <w:r w:rsidR="00522345" w:rsidRPr="00D16680">
        <w:rPr>
          <w:color w:val="000000"/>
          <w:lang w:val="es-ES"/>
        </w:rPr>
        <w:t xml:space="preserve"> </w:t>
      </w:r>
      <w:r w:rsidR="00C24FEB">
        <w:rPr>
          <w:color w:val="000000"/>
          <w:lang w:val="es-ES"/>
        </w:rPr>
        <w:t>diversos enfoques  existentes para la implementación de las mismas</w:t>
      </w:r>
      <w:r w:rsidR="00F61762" w:rsidRPr="00D16680">
        <w:rPr>
          <w:color w:val="000000"/>
          <w:lang w:val="es-ES"/>
        </w:rPr>
        <w:t>.</w:t>
      </w:r>
      <w:r w:rsidR="00C24FEB">
        <w:rPr>
          <w:color w:val="000000"/>
          <w:lang w:val="es-ES"/>
        </w:rPr>
        <w:t xml:space="preserve"> También se presentan algunos elementos enriquecidos (</w:t>
      </w:r>
      <w:r w:rsidR="00C24FEB" w:rsidRPr="00C24FEB">
        <w:rPr>
          <w:i/>
          <w:color w:val="000000"/>
          <w:lang w:val="es-ES"/>
        </w:rPr>
        <w:t>widgets</w:t>
      </w:r>
      <w:r w:rsidR="00C24FEB">
        <w:rPr>
          <w:color w:val="000000"/>
          <w:lang w:val="es-ES"/>
        </w:rPr>
        <w:t>) de uso común para las interfaces de usuario.</w:t>
      </w:r>
    </w:p>
    <w:p w:rsidR="008D493A" w:rsidRPr="003A649F" w:rsidRDefault="00C24FEB" w:rsidP="008D493A">
      <w:pPr>
        <w:pStyle w:val="Prrafodelista"/>
        <w:numPr>
          <w:ilvl w:val="0"/>
          <w:numId w:val="5"/>
        </w:numPr>
        <w:jc w:val="both"/>
        <w:rPr>
          <w:rFonts w:cstheme="minorHAnsi"/>
          <w:color w:val="000000"/>
          <w:szCs w:val="20"/>
          <w:lang w:val="es-ES"/>
        </w:rPr>
      </w:pPr>
      <w:r>
        <w:rPr>
          <w:rFonts w:cstheme="minorHAnsi"/>
          <w:color w:val="000000"/>
          <w:szCs w:val="20"/>
          <w:lang w:val="es-ES"/>
        </w:rPr>
        <w:t>En el capítulo 3 s</w:t>
      </w:r>
      <w:r w:rsidR="00F61762" w:rsidRPr="00D16680">
        <w:rPr>
          <w:rFonts w:cstheme="minorHAnsi"/>
          <w:color w:val="000000"/>
          <w:szCs w:val="20"/>
          <w:lang w:val="es-ES"/>
        </w:rPr>
        <w:t>e presenta el estado del arte de las metodologías de desarrollo basada en modelos MDD que dan cobertura a características de RIA.</w:t>
      </w:r>
      <w:r w:rsidR="00522345">
        <w:rPr>
          <w:rFonts w:cstheme="minorHAnsi"/>
          <w:color w:val="000000"/>
          <w:szCs w:val="20"/>
          <w:lang w:val="es-ES"/>
        </w:rPr>
        <w:t xml:space="preserve"> Seguidamente </w:t>
      </w:r>
      <w:r w:rsidR="00F61762" w:rsidRPr="00D16680">
        <w:rPr>
          <w:rFonts w:cstheme="minorHAnsi"/>
          <w:color w:val="000000"/>
          <w:szCs w:val="20"/>
          <w:lang w:val="es-ES"/>
        </w:rPr>
        <w:t xml:space="preserve">se presenta la aproximación de desarrollo </w:t>
      </w:r>
      <w:r w:rsidR="004A72E0">
        <w:rPr>
          <w:rFonts w:cstheme="minorHAnsi"/>
          <w:color w:val="000000"/>
          <w:szCs w:val="20"/>
          <w:lang w:val="es-ES"/>
        </w:rPr>
        <w:t>Web</w:t>
      </w:r>
      <w:r w:rsidR="00F61762" w:rsidRPr="00D16680">
        <w:rPr>
          <w:rFonts w:cstheme="minorHAnsi"/>
          <w:color w:val="000000"/>
          <w:szCs w:val="20"/>
          <w:lang w:val="es-ES"/>
        </w:rPr>
        <w:t xml:space="preserve"> </w:t>
      </w:r>
      <w:r w:rsidR="00F61762" w:rsidRPr="00D16680">
        <w:rPr>
          <w:rFonts w:cstheme="minorHAnsi"/>
          <w:lang w:val="es-ES"/>
        </w:rPr>
        <w:t>MoWeb</w:t>
      </w:r>
      <w:r w:rsidR="00F61762" w:rsidRPr="00D16680">
        <w:rPr>
          <w:rFonts w:cstheme="minorHAnsi"/>
        </w:rPr>
        <w:t>A</w:t>
      </w:r>
      <w:r w:rsidR="00F61762" w:rsidRPr="00D16680">
        <w:rPr>
          <w:rFonts w:cstheme="minorHAnsi"/>
          <w:color w:val="000000"/>
          <w:szCs w:val="20"/>
          <w:lang w:val="es-ES"/>
        </w:rPr>
        <w:t xml:space="preserve">. </w:t>
      </w:r>
    </w:p>
    <w:p w:rsidR="008D493A" w:rsidRPr="003A649F" w:rsidRDefault="00C24FEB" w:rsidP="003A649F">
      <w:pPr>
        <w:pStyle w:val="Prrafodelista"/>
        <w:numPr>
          <w:ilvl w:val="0"/>
          <w:numId w:val="5"/>
        </w:numPr>
        <w:jc w:val="both"/>
        <w:rPr>
          <w:rFonts w:cstheme="minorHAnsi"/>
          <w:color w:val="000000"/>
          <w:szCs w:val="20"/>
          <w:lang w:val="es-ES"/>
        </w:rPr>
      </w:pPr>
      <w:r w:rsidRPr="00643DE7">
        <w:rPr>
          <w:rFonts w:cstheme="minorHAnsi"/>
          <w:color w:val="000000"/>
          <w:szCs w:val="20"/>
        </w:rPr>
        <w:t>En el capítulo 4 s</w:t>
      </w:r>
      <w:r w:rsidR="00F61762" w:rsidRPr="00643DE7">
        <w:rPr>
          <w:rFonts w:cstheme="minorHAnsi"/>
          <w:color w:val="000000"/>
          <w:szCs w:val="20"/>
        </w:rPr>
        <w:t xml:space="preserve">e </w:t>
      </w:r>
      <w:r w:rsidR="00ED0185" w:rsidRPr="00643DE7">
        <w:rPr>
          <w:rFonts w:cstheme="minorHAnsi"/>
          <w:color w:val="000000"/>
          <w:szCs w:val="20"/>
        </w:rPr>
        <w:t>propone una extensión a los</w:t>
      </w:r>
      <w:r w:rsidR="00F61762" w:rsidRPr="00643DE7">
        <w:rPr>
          <w:rFonts w:cstheme="minorHAnsi"/>
          <w:color w:val="000000"/>
          <w:szCs w:val="20"/>
        </w:rPr>
        <w:t xml:space="preserve"> metamodelo</w:t>
      </w:r>
      <w:r w:rsidR="00ED0185" w:rsidRPr="00643DE7">
        <w:rPr>
          <w:rFonts w:cstheme="minorHAnsi"/>
          <w:color w:val="000000"/>
          <w:szCs w:val="20"/>
        </w:rPr>
        <w:t>s</w:t>
      </w:r>
      <w:r w:rsidR="00F61762" w:rsidRPr="00643DE7">
        <w:rPr>
          <w:rFonts w:cstheme="minorHAnsi"/>
          <w:color w:val="000000"/>
          <w:szCs w:val="20"/>
        </w:rPr>
        <w:t xml:space="preserve"> de </w:t>
      </w:r>
      <w:r w:rsidRPr="00643DE7">
        <w:rPr>
          <w:rFonts w:cstheme="minorHAnsi"/>
          <w:color w:val="000000"/>
          <w:szCs w:val="20"/>
        </w:rPr>
        <w:t>C</w:t>
      </w:r>
      <w:r w:rsidR="00F61762" w:rsidRPr="00643DE7">
        <w:rPr>
          <w:rFonts w:cstheme="minorHAnsi"/>
          <w:color w:val="000000"/>
          <w:szCs w:val="20"/>
        </w:rPr>
        <w:t xml:space="preserve">ontenido </w:t>
      </w:r>
      <w:r w:rsidR="00522345" w:rsidRPr="00643DE7">
        <w:rPr>
          <w:rFonts w:cstheme="minorHAnsi"/>
          <w:color w:val="000000"/>
          <w:szCs w:val="20"/>
        </w:rPr>
        <w:t xml:space="preserve">y </w:t>
      </w:r>
      <w:r w:rsidRPr="00643DE7">
        <w:rPr>
          <w:rFonts w:cstheme="minorHAnsi"/>
          <w:color w:val="000000"/>
          <w:szCs w:val="20"/>
        </w:rPr>
        <w:t>E</w:t>
      </w:r>
      <w:r w:rsidR="00522345" w:rsidRPr="00643DE7">
        <w:rPr>
          <w:rFonts w:cstheme="minorHAnsi"/>
          <w:color w:val="000000"/>
          <w:szCs w:val="20"/>
        </w:rPr>
        <w:t xml:space="preserve">structura </w:t>
      </w:r>
      <w:r w:rsidR="00F61762" w:rsidRPr="00643DE7">
        <w:rPr>
          <w:rFonts w:cstheme="minorHAnsi"/>
          <w:color w:val="000000"/>
          <w:szCs w:val="20"/>
        </w:rPr>
        <w:t xml:space="preserve">de MoWebA y se presenta una propuesta de transformación de modelo a texto (M2T) para la plataforma destino </w:t>
      </w:r>
      <w:r w:rsidR="00F61762" w:rsidRPr="00643DE7">
        <w:rPr>
          <w:i/>
        </w:rPr>
        <w:t>jQueryUI</w:t>
      </w:r>
      <w:r w:rsidR="00F61762">
        <w:rPr>
          <w:rStyle w:val="Refdenotaalpie"/>
          <w:i/>
        </w:rPr>
        <w:footnoteReference w:id="4"/>
      </w:r>
      <w:r w:rsidR="00F61762">
        <w:t xml:space="preserve"> y </w:t>
      </w:r>
      <w:r w:rsidR="00F61762" w:rsidRPr="00643DE7">
        <w:rPr>
          <w:i/>
        </w:rPr>
        <w:t>jQuery Validation Plugin</w:t>
      </w:r>
      <w:r w:rsidR="00F61762" w:rsidRPr="009726F4">
        <w:rPr>
          <w:rStyle w:val="Refdenotaalpie"/>
          <w:i/>
        </w:rPr>
        <w:footnoteReference w:id="5"/>
      </w:r>
      <w:r w:rsidR="00F61762" w:rsidRPr="00643DE7">
        <w:rPr>
          <w:rFonts w:cstheme="minorHAnsi"/>
          <w:color w:val="000000"/>
          <w:szCs w:val="20"/>
        </w:rPr>
        <w:t xml:space="preserve">, para cubrir algunas características RIA de las presentaciones enriquecidas y de la lógica de negocios en el lado cliente. </w:t>
      </w:r>
    </w:p>
    <w:p w:rsidR="003A649F" w:rsidRPr="003A649F" w:rsidRDefault="00C24FEB" w:rsidP="003A649F">
      <w:pPr>
        <w:pStyle w:val="Prrafodelista"/>
        <w:numPr>
          <w:ilvl w:val="0"/>
          <w:numId w:val="5"/>
        </w:numPr>
        <w:jc w:val="both"/>
        <w:rPr>
          <w:rFonts w:cstheme="minorHAnsi"/>
          <w:color w:val="000000"/>
          <w:szCs w:val="20"/>
          <w:lang w:val="es-ES"/>
        </w:rPr>
      </w:pPr>
      <w:r>
        <w:rPr>
          <w:rFonts w:cstheme="minorHAnsi"/>
          <w:color w:val="000000"/>
          <w:szCs w:val="20"/>
          <w:lang w:val="es-ES"/>
        </w:rPr>
        <w:t>En el capítulo 5</w:t>
      </w:r>
      <w:r w:rsidR="00F61762" w:rsidRPr="00D16680">
        <w:rPr>
          <w:rFonts w:cstheme="minorHAnsi"/>
          <w:color w:val="000000"/>
          <w:szCs w:val="20"/>
          <w:lang w:val="es-ES"/>
        </w:rPr>
        <w:t xml:space="preserve"> se evalúa </w:t>
      </w:r>
      <w:r>
        <w:rPr>
          <w:rFonts w:cstheme="minorHAnsi"/>
          <w:color w:val="000000"/>
          <w:szCs w:val="20"/>
          <w:lang w:val="es-ES"/>
        </w:rPr>
        <w:t>la extensión a MoWebA</w:t>
      </w:r>
      <w:r w:rsidR="00F61762" w:rsidRPr="00D16680">
        <w:rPr>
          <w:rFonts w:cstheme="minorHAnsi"/>
          <w:color w:val="000000"/>
          <w:szCs w:val="20"/>
          <w:lang w:val="es-ES"/>
        </w:rPr>
        <w:t xml:space="preserve"> </w:t>
      </w:r>
      <w:r w:rsidR="00E47DCD">
        <w:rPr>
          <w:rFonts w:cstheme="minorHAnsi"/>
          <w:color w:val="000000"/>
          <w:szCs w:val="20"/>
          <w:lang w:val="es-ES"/>
        </w:rPr>
        <w:t>por medio de</w:t>
      </w:r>
      <w:r w:rsidR="00E47DCD" w:rsidRPr="00D16680">
        <w:rPr>
          <w:rFonts w:cstheme="minorHAnsi"/>
          <w:color w:val="000000"/>
          <w:szCs w:val="20"/>
          <w:lang w:val="es-ES"/>
        </w:rPr>
        <w:t xml:space="preserve"> </w:t>
      </w:r>
      <w:r w:rsidR="00F61762" w:rsidRPr="00D16680">
        <w:rPr>
          <w:rFonts w:cstheme="minorHAnsi"/>
          <w:color w:val="000000"/>
          <w:szCs w:val="20"/>
          <w:lang w:val="es-ES"/>
        </w:rPr>
        <w:t xml:space="preserve">una ilustración. </w:t>
      </w:r>
    </w:p>
    <w:p w:rsidR="00203601" w:rsidRPr="00713D80" w:rsidRDefault="00643DE7" w:rsidP="003A649F">
      <w:pPr>
        <w:pStyle w:val="Prrafodelista"/>
        <w:numPr>
          <w:ilvl w:val="0"/>
          <w:numId w:val="5"/>
        </w:numPr>
        <w:spacing w:before="240"/>
        <w:jc w:val="both"/>
        <w:rPr>
          <w:rFonts w:cstheme="minorHAnsi"/>
          <w:color w:val="000000"/>
          <w:szCs w:val="20"/>
          <w:lang w:val="es-ES"/>
        </w:rPr>
      </w:pPr>
      <w:r>
        <w:rPr>
          <w:rFonts w:cstheme="minorHAnsi"/>
          <w:color w:val="000000"/>
          <w:szCs w:val="20"/>
          <w:lang w:val="es-ES"/>
        </w:rPr>
        <w:t>En el capítulo 6 s</w:t>
      </w:r>
      <w:r w:rsidR="00F61762" w:rsidRPr="00D16680">
        <w:rPr>
          <w:rFonts w:cstheme="minorHAnsi"/>
          <w:color w:val="000000"/>
          <w:szCs w:val="20"/>
          <w:lang w:val="es-ES"/>
        </w:rPr>
        <w:t>e finaliza el trabajo con un análisis de los resultados obtenidos elaborando la conclusión y los posibles trabajos futuros.</w:t>
      </w:r>
    </w:p>
    <w:p w:rsidR="00713D80" w:rsidRDefault="00713D80" w:rsidP="003A649F">
      <w:pPr>
        <w:spacing w:before="240"/>
        <w:jc w:val="both"/>
        <w:rPr>
          <w:lang w:val="es-ES"/>
        </w:rPr>
      </w:pPr>
    </w:p>
    <w:p w:rsidR="00203601" w:rsidRPr="00FC73D9" w:rsidRDefault="00203601" w:rsidP="00203601">
      <w:pPr>
        <w:jc w:val="right"/>
        <w:rPr>
          <w:b/>
          <w:caps/>
          <w:sz w:val="36"/>
        </w:rPr>
      </w:pPr>
      <w:r w:rsidRPr="00FC73D9">
        <w:rPr>
          <w:b/>
          <w:caps/>
          <w:sz w:val="36"/>
        </w:rPr>
        <w:t>CapÍtulo 2</w:t>
      </w:r>
    </w:p>
    <w:p w:rsidR="00203601" w:rsidRPr="00FC73D9" w:rsidRDefault="00203601" w:rsidP="00203601">
      <w:pPr>
        <w:rPr>
          <w:b/>
          <w:caps/>
          <w:sz w:val="36"/>
        </w:rPr>
      </w:pPr>
      <w:r w:rsidRPr="00FC73D9">
        <w:rPr>
          <w:b/>
          <w:caps/>
          <w:sz w:val="36"/>
        </w:rPr>
        <w:t>Marco teórico de las rich internet applications</w:t>
      </w:r>
    </w:p>
    <w:p w:rsidR="00203601" w:rsidRPr="00BA1B44" w:rsidRDefault="00203601" w:rsidP="00203601">
      <w:pPr>
        <w:jc w:val="both"/>
        <w:rPr>
          <w:caps/>
        </w:rPr>
      </w:pPr>
      <w:r>
        <w:t xml:space="preserve">En este capítulo se presentarán algunas definiciones de las RIA como así también, sus principales características, tales como: el almacenamiento de datos, la lógica de negocios  en el cliente, la comunicación mejorada entre el cliente y el servidor, y a las presentaciones enriquecidas. Seguidamente se dará pié a las diferentes tecnologías y herramientas para implementar a las RIA, para finalmente presentar a algunos de los </w:t>
      </w:r>
      <w:r w:rsidRPr="00872698">
        <w:rPr>
          <w:i/>
        </w:rPr>
        <w:t>widgets</w:t>
      </w:r>
      <w:r>
        <w:rPr>
          <w:i/>
        </w:rPr>
        <w:t xml:space="preserve"> </w:t>
      </w:r>
      <w:r w:rsidRPr="00872698">
        <w:t>(</w:t>
      </w:r>
      <w:r>
        <w:t>elementos de interfaz interactivos</w:t>
      </w:r>
      <w:r w:rsidRPr="00872698">
        <w:t>)</w:t>
      </w:r>
      <w:r>
        <w:rPr>
          <w:i/>
        </w:rPr>
        <w:t xml:space="preserve"> </w:t>
      </w:r>
      <w:r>
        <w:t xml:space="preserve">más utilizados en la comunidad Web para el front-end de las aplicaciones.  </w:t>
      </w:r>
      <w:r>
        <w:rPr>
          <w:caps/>
        </w:rPr>
        <w:t xml:space="preserve"> </w:t>
      </w:r>
      <w:r>
        <w:rPr>
          <w:caps/>
        </w:rPr>
        <w:tab/>
      </w:r>
      <w:r>
        <w:rPr>
          <w:caps/>
        </w:rPr>
        <w:tab/>
      </w:r>
    </w:p>
    <w:p w:rsidR="00203601" w:rsidRPr="006934C2" w:rsidRDefault="00203601" w:rsidP="00203601">
      <w:pPr>
        <w:rPr>
          <w:b/>
          <w:caps/>
          <w:lang w:val="en-US"/>
        </w:rPr>
      </w:pPr>
      <w:r w:rsidRPr="006934C2">
        <w:rPr>
          <w:b/>
          <w:caps/>
          <w:lang w:val="en-US"/>
        </w:rPr>
        <w:t>2.1 Las Rich Internet Applications (</w:t>
      </w:r>
      <w:r>
        <w:rPr>
          <w:b/>
          <w:caps/>
          <w:lang w:val="en-US"/>
        </w:rPr>
        <w:t>RIA</w:t>
      </w:r>
      <w:r w:rsidRPr="006934C2">
        <w:rPr>
          <w:b/>
          <w:caps/>
          <w:lang w:val="en-US"/>
        </w:rPr>
        <w:t>)</w:t>
      </w:r>
    </w:p>
    <w:p w:rsidR="00203601" w:rsidRDefault="00203601" w:rsidP="00203601">
      <w:pPr>
        <w:tabs>
          <w:tab w:val="left" w:pos="3164"/>
        </w:tabs>
        <w:spacing w:after="0"/>
        <w:contextualSpacing/>
        <w:jc w:val="both"/>
        <w:rPr>
          <w:rFonts w:cs="Times New Roman"/>
        </w:rPr>
      </w:pPr>
      <w:r w:rsidRPr="004A4A22">
        <w:rPr>
          <w:rFonts w:cs="Times New Roman"/>
        </w:rPr>
        <w:t xml:space="preserve">Desde el lanzamiento oficial del primer sitio web en 1991 por Tim Berners Lee hasta hoy en día, las aplicaciones </w:t>
      </w:r>
      <w:r>
        <w:rPr>
          <w:rFonts w:cs="Times New Roman"/>
        </w:rPr>
        <w:t>W</w:t>
      </w:r>
      <w:commentRangeStart w:id="9"/>
      <w:commentRangeStart w:id="10"/>
      <w:r w:rsidRPr="004A4A22">
        <w:rPr>
          <w:rFonts w:cs="Times New Roman"/>
        </w:rPr>
        <w:t>eb</w:t>
      </w:r>
      <w:commentRangeEnd w:id="9"/>
      <w:r>
        <w:rPr>
          <w:rStyle w:val="Refdecomentario"/>
          <w:rFonts w:eastAsiaTheme="minorEastAsia"/>
          <w:lang w:eastAsia="es-ES"/>
        </w:rPr>
        <w:commentReference w:id="9"/>
      </w:r>
      <w:commentRangeEnd w:id="10"/>
      <w:r>
        <w:rPr>
          <w:rStyle w:val="Refdecomentario"/>
          <w:rFonts w:eastAsiaTheme="minorEastAsia"/>
          <w:lang w:eastAsia="es-ES"/>
        </w:rPr>
        <w:commentReference w:id="10"/>
      </w:r>
      <w:r w:rsidRPr="004A4A22">
        <w:rPr>
          <w:rFonts w:cs="Times New Roman"/>
        </w:rPr>
        <w:t xml:space="preserve"> que forman parte de la red de redes</w:t>
      </w:r>
      <w:r>
        <w:rPr>
          <w:rFonts w:cs="Times New Roman"/>
        </w:rPr>
        <w:t>,</w:t>
      </w:r>
      <w:r w:rsidRPr="004A4A22">
        <w:rPr>
          <w:rFonts w:cs="Times New Roman"/>
        </w:rPr>
        <w:t xml:space="preserve"> </w:t>
      </w:r>
      <w:r>
        <w:rPr>
          <w:rFonts w:cs="Times New Roman"/>
        </w:rPr>
        <w:t>I</w:t>
      </w:r>
      <w:r w:rsidRPr="004A4A22">
        <w:rPr>
          <w:rFonts w:cs="Times New Roman"/>
        </w:rPr>
        <w:t xml:space="preserve">nternet, han evolucionado de la </w:t>
      </w:r>
      <w:r>
        <w:rPr>
          <w:rFonts w:cs="Times New Roman"/>
        </w:rPr>
        <w:t>W</w:t>
      </w:r>
      <w:r w:rsidRPr="004A4A22">
        <w:rPr>
          <w:rFonts w:cs="Times New Roman"/>
        </w:rPr>
        <w:t xml:space="preserve">eb 1.0, en la que los usuarios obtenían información estática representada en documentos hipertextuales, a la </w:t>
      </w:r>
      <w:r>
        <w:rPr>
          <w:rFonts w:cs="Times New Roman"/>
        </w:rPr>
        <w:t>W</w:t>
      </w:r>
      <w:r w:rsidRPr="004A4A22">
        <w:rPr>
          <w:rFonts w:cs="Times New Roman"/>
        </w:rPr>
        <w:t xml:space="preserve">eb 2.0, en la cual la información de las páginas es generada de manera dinámica y en la que se combinan, no solamente información textual, sino también, características multimedia en las interfaces (audio, video </w:t>
      </w:r>
      <w:r w:rsidRPr="00345AE9">
        <w:rPr>
          <w:rFonts w:cs="Times New Roman"/>
          <w:i/>
        </w:rPr>
        <w:t>streaming</w:t>
      </w:r>
      <w:r w:rsidRPr="004A4A22">
        <w:rPr>
          <w:rFonts w:cs="Times New Roman"/>
        </w:rPr>
        <w:t xml:space="preserve">, </w:t>
      </w:r>
      <w:r w:rsidRPr="00345AE9">
        <w:rPr>
          <w:rFonts w:cs="Times New Roman"/>
          <w:i/>
        </w:rPr>
        <w:t>widgets</w:t>
      </w:r>
      <w:r w:rsidRPr="004A4A22">
        <w:rPr>
          <w:rFonts w:cs="Times New Roman"/>
        </w:rPr>
        <w:t xml:space="preserve"> interactivos, entre otros). De igual forma, la evolución en la web también vino acompañada de cambios tecnológicos en los diferentes navegadores web y en los distintos protocolos de comunicación entre las aplic</w:t>
      </w:r>
      <w:r>
        <w:rPr>
          <w:rFonts w:cs="Times New Roman"/>
        </w:rPr>
        <w:t>aciones cliente y servidor.</w:t>
      </w:r>
    </w:p>
    <w:p w:rsidR="00203601" w:rsidRDefault="00203601" w:rsidP="00203601">
      <w:pPr>
        <w:tabs>
          <w:tab w:val="left" w:pos="3164"/>
        </w:tabs>
        <w:spacing w:after="0"/>
        <w:contextualSpacing/>
        <w:jc w:val="both"/>
        <w:rPr>
          <w:rFonts w:cs="Times New Roman"/>
        </w:rPr>
      </w:pPr>
    </w:p>
    <w:p w:rsidR="00203601" w:rsidRDefault="00203601" w:rsidP="00203601">
      <w:pPr>
        <w:tabs>
          <w:tab w:val="left" w:pos="3164"/>
        </w:tabs>
        <w:spacing w:before="240"/>
        <w:contextualSpacing/>
        <w:jc w:val="both"/>
        <w:rPr>
          <w:rFonts w:cs="Times New Roman"/>
        </w:rPr>
      </w:pPr>
      <w:r w:rsidRPr="004A4A22">
        <w:rPr>
          <w:rFonts w:cs="Times New Roman"/>
        </w:rPr>
        <w:t xml:space="preserve">Muchos de estos avances se dieron </w:t>
      </w:r>
      <w:r>
        <w:rPr>
          <w:rFonts w:cs="Times New Roman"/>
        </w:rPr>
        <w:t>para ir superando</w:t>
      </w:r>
      <w:r w:rsidRPr="004A4A22">
        <w:rPr>
          <w:rFonts w:cs="Times New Roman"/>
        </w:rPr>
        <w:t xml:space="preserve"> limitaciones de las aplicaciones web tradicionales en cuanto a la usabilidad e interactividad que ofrecen sus interfaces de usuario. </w:t>
      </w:r>
      <w:r>
        <w:rPr>
          <w:rFonts w:cs="Times New Roman"/>
        </w:rPr>
        <w:t xml:space="preserve">En la Web 1.0, </w:t>
      </w:r>
      <w:r w:rsidRPr="004A4A22">
        <w:rPr>
          <w:rFonts w:cs="Times New Roman"/>
        </w:rPr>
        <w:t>la comunicación síncrona existente entre el cliente y el servidor</w:t>
      </w:r>
      <w:r>
        <w:rPr>
          <w:rFonts w:cs="Times New Roman"/>
        </w:rPr>
        <w:t xml:space="preserve"> obliga a que</w:t>
      </w:r>
      <w:r w:rsidRPr="004A4A22">
        <w:rPr>
          <w:rFonts w:cs="Times New Roman"/>
        </w:rPr>
        <w:t xml:space="preserve"> por cada acceso a un enlace, el cliente deb</w:t>
      </w:r>
      <w:r>
        <w:rPr>
          <w:rFonts w:cs="Times New Roman"/>
        </w:rPr>
        <w:t>a</w:t>
      </w:r>
      <w:r w:rsidRPr="004A4A22">
        <w:rPr>
          <w:rFonts w:cs="Times New Roman"/>
        </w:rPr>
        <w:t xml:space="preserve"> esperar la respuesta del servidor</w:t>
      </w:r>
      <w:r>
        <w:rPr>
          <w:rFonts w:cs="Times New Roman"/>
        </w:rPr>
        <w:t xml:space="preserve">, y </w:t>
      </w:r>
      <w:r w:rsidRPr="004A4A22">
        <w:rPr>
          <w:rFonts w:cs="Times New Roman"/>
        </w:rPr>
        <w:t>una vez obtenida</w:t>
      </w:r>
      <w:r>
        <w:rPr>
          <w:rFonts w:cs="Times New Roman"/>
        </w:rPr>
        <w:t xml:space="preserve"> la respuesta</w:t>
      </w:r>
      <w:r w:rsidRPr="004A4A22">
        <w:rPr>
          <w:rFonts w:cs="Times New Roman"/>
        </w:rPr>
        <w:t>,</w:t>
      </w:r>
      <w:r>
        <w:rPr>
          <w:rFonts w:cs="Times New Roman"/>
        </w:rPr>
        <w:t xml:space="preserve"> el cliente</w:t>
      </w:r>
      <w:r w:rsidRPr="004A4A22">
        <w:rPr>
          <w:rFonts w:cs="Times New Roman"/>
        </w:rPr>
        <w:t xml:space="preserve"> deb</w:t>
      </w:r>
      <w:r>
        <w:rPr>
          <w:rFonts w:cs="Times New Roman"/>
        </w:rPr>
        <w:t>a</w:t>
      </w:r>
      <w:r w:rsidRPr="004A4A22">
        <w:rPr>
          <w:rFonts w:cs="Times New Roman"/>
        </w:rPr>
        <w:t xml:space="preserve"> recargar la página completamente</w:t>
      </w:r>
      <w:r>
        <w:rPr>
          <w:rFonts w:cs="Times New Roman"/>
        </w:rPr>
        <w:t xml:space="preserve"> para actualizar una simple porción de página. Esto da lugar a retardos en el despliegue de las páginas en el cliente presentando de esta forma una interfaz poco interactiva. Con este mecanismo de comunicación, el cliente queda </w:t>
      </w:r>
      <w:r w:rsidRPr="004A4A22">
        <w:rPr>
          <w:rFonts w:cs="Times New Roman"/>
        </w:rPr>
        <w:t xml:space="preserve"> ocioso la mayor parte del tiempo</w:t>
      </w:r>
      <w:r>
        <w:rPr>
          <w:rFonts w:cs="Times New Roman"/>
        </w:rPr>
        <w:t>, pudiéndose llevar a cabo actualizaciones de páginas únicamente,  cuando ocurre un evento  de navegación por parte de un usuario</w:t>
      </w:r>
      <w:r w:rsidRPr="004A4A22">
        <w:rPr>
          <w:rFonts w:cs="Times New Roman"/>
        </w:rPr>
        <w:t xml:space="preserve"> </w:t>
      </w:r>
      <w:r w:rsidR="00066285" w:rsidRPr="00066285">
        <w:rPr>
          <w:rFonts w:ascii="Calibri" w:hAnsi="Calibri" w:cs="Calibri"/>
        </w:rPr>
        <w:t>[</w:t>
      </w:r>
      <w:fldSimple w:instr=" REF BIB_garrett \* MERGEFORMAT ">
        <w:r w:rsidR="00713D80" w:rsidRPr="00713D80">
          <w:rPr>
            <w:rFonts w:ascii="Calibri" w:hAnsi="Calibri" w:cs="Calibri"/>
            <w:szCs w:val="20"/>
          </w:rPr>
          <w:t>13</w:t>
        </w:r>
      </w:fldSimple>
      <w:r w:rsidR="00066285" w:rsidRPr="00066285">
        <w:rPr>
          <w:rFonts w:ascii="Calibri" w:hAnsi="Calibri" w:cs="Calibri"/>
        </w:rPr>
        <w:t>]</w:t>
      </w:r>
      <w:r w:rsidRPr="004A4A22">
        <w:rPr>
          <w:rFonts w:cs="Times New Roman"/>
        </w:rPr>
        <w:t>. He ahí que surgen como alternativa, las denominadas Aplicaciones de Internet Enriquecidas (</w:t>
      </w:r>
      <w:r w:rsidRPr="004A4A22">
        <w:rPr>
          <w:rFonts w:cs="Times New Roman"/>
          <w:i/>
        </w:rPr>
        <w:t>Rich Internet Applications</w:t>
      </w:r>
      <w:r w:rsidRPr="004A4A22">
        <w:rPr>
          <w:rFonts w:cs="Times New Roman"/>
        </w:rPr>
        <w:t xml:space="preserve"> - </w:t>
      </w:r>
      <w:r>
        <w:rPr>
          <w:rFonts w:cs="Times New Roman"/>
        </w:rPr>
        <w:t>RIA</w:t>
      </w:r>
      <w:r w:rsidRPr="004A4A22">
        <w:rPr>
          <w:rFonts w:cs="Times New Roman"/>
        </w:rPr>
        <w:t>)</w:t>
      </w:r>
      <w:r>
        <w:rPr>
          <w:rFonts w:cs="Times New Roman"/>
        </w:rPr>
        <w:t xml:space="preserve"> </w:t>
      </w:r>
      <w:r w:rsidRPr="004A4A22">
        <w:rPr>
          <w:rFonts w:cs="Times New Roman"/>
        </w:rPr>
        <w:t>con la idea de mejorar las aplicaciones web tradicionales, agregando nuevas características que se encuentran presentes en las aplicaciones de escritorio. El término fue introducido en marzo de 2002 por la empresa Macromedia (actualmente Adobe) que en ese entonces abordaba</w:t>
      </w:r>
      <w:r>
        <w:rPr>
          <w:rFonts w:cs="Times New Roman"/>
        </w:rPr>
        <w:t xml:space="preserve"> problemas relacionados a</w:t>
      </w:r>
      <w:r w:rsidRPr="004A4A22">
        <w:rPr>
          <w:rFonts w:cs="Times New Roman"/>
        </w:rPr>
        <w:t xml:space="preserve"> las limitaciones en cuanto a la riqueza de las interfaces, medios y contenidos de las aplicaciones </w:t>
      </w:r>
      <w:r w:rsidR="00066285" w:rsidRPr="00066285">
        <w:rPr>
          <w:rFonts w:ascii="Calibri" w:hAnsi="Calibri" w:cs="Calibri"/>
        </w:rPr>
        <w:t>[</w:t>
      </w:r>
      <w:fldSimple w:instr=" REF BIB_allairemacromediamarch2002 \* MERGEFORMAT ">
        <w:r w:rsidR="00713D80" w:rsidRPr="00713D80">
          <w:rPr>
            <w:rFonts w:ascii="Calibri" w:hAnsi="Calibri" w:cs="Calibri"/>
            <w:szCs w:val="20"/>
          </w:rPr>
          <w:t>8</w:t>
        </w:r>
      </w:fldSimple>
      <w:r w:rsidR="00066285" w:rsidRPr="00066285">
        <w:rPr>
          <w:rFonts w:ascii="Calibri" w:hAnsi="Calibri" w:cs="Calibri"/>
        </w:rPr>
        <w:t>]</w:t>
      </w:r>
      <w:r w:rsidRPr="004A4A22">
        <w:rPr>
          <w:rFonts w:cs="Times New Roman"/>
        </w:rPr>
        <w:t>.</w:t>
      </w:r>
    </w:p>
    <w:p w:rsidR="00203601" w:rsidRPr="004A4A22" w:rsidRDefault="00203601" w:rsidP="00203601">
      <w:pPr>
        <w:tabs>
          <w:tab w:val="left" w:pos="3164"/>
        </w:tabs>
        <w:spacing w:before="240"/>
        <w:contextualSpacing/>
        <w:jc w:val="both"/>
        <w:rPr>
          <w:rFonts w:cs="Times New Roman"/>
        </w:rPr>
      </w:pPr>
    </w:p>
    <w:p w:rsidR="00203601" w:rsidRDefault="00203601" w:rsidP="00203601">
      <w:pPr>
        <w:tabs>
          <w:tab w:val="left" w:pos="3164"/>
        </w:tabs>
        <w:spacing w:before="240"/>
        <w:contextualSpacing/>
        <w:jc w:val="both"/>
        <w:rPr>
          <w:rFonts w:cs="Times New Roman"/>
        </w:rPr>
      </w:pPr>
      <w:r w:rsidRPr="004A4A22">
        <w:rPr>
          <w:rFonts w:cs="Times New Roman"/>
        </w:rPr>
        <w:lastRenderedPageBreak/>
        <w:t xml:space="preserve">Dado que las </w:t>
      </w:r>
      <w:r w:rsidRPr="00524FF6">
        <w:rPr>
          <w:rFonts w:cs="Times New Roman"/>
        </w:rPr>
        <w:t>RIA</w:t>
      </w:r>
      <w:r w:rsidRPr="004A4A22">
        <w:rPr>
          <w:rFonts w:cs="Times New Roman"/>
        </w:rPr>
        <w:t xml:space="preserve"> poseen numerosas características innovadoras, es difícil ofrecer una definición formal que englobe todos sus atributos. Diversos autores la</w:t>
      </w:r>
      <w:r>
        <w:rPr>
          <w:rFonts w:cs="Times New Roman"/>
        </w:rPr>
        <w:t>s</w:t>
      </w:r>
      <w:r w:rsidRPr="004A4A22">
        <w:rPr>
          <w:rFonts w:cs="Times New Roman"/>
        </w:rPr>
        <w:t xml:space="preserve"> han </w:t>
      </w:r>
      <w:r>
        <w:rPr>
          <w:rFonts w:cs="Times New Roman"/>
        </w:rPr>
        <w:t>caracterizado</w:t>
      </w:r>
      <w:r w:rsidRPr="004A4A22">
        <w:rPr>
          <w:rFonts w:cs="Times New Roman"/>
        </w:rPr>
        <w:t xml:space="preserve"> en un contexto particular y todas las </w:t>
      </w:r>
      <w:r>
        <w:rPr>
          <w:rFonts w:cs="Times New Roman"/>
        </w:rPr>
        <w:t>descripciones presentadas a continuación</w:t>
      </w:r>
      <w:r w:rsidRPr="004A4A22">
        <w:rPr>
          <w:rFonts w:cs="Times New Roman"/>
        </w:rPr>
        <w:t xml:space="preserve"> resultan valederas</w:t>
      </w:r>
      <w:r>
        <w:rPr>
          <w:rFonts w:cs="Times New Roman"/>
        </w:rPr>
        <w:t>.</w:t>
      </w:r>
    </w:p>
    <w:p w:rsidR="00203601" w:rsidRDefault="00203601" w:rsidP="00203601">
      <w:pPr>
        <w:tabs>
          <w:tab w:val="left" w:pos="3164"/>
        </w:tabs>
        <w:spacing w:before="240"/>
        <w:contextualSpacing/>
        <w:jc w:val="both"/>
        <w:rPr>
          <w:rFonts w:cs="Times New Roman"/>
        </w:rPr>
      </w:pPr>
    </w:p>
    <w:p w:rsidR="00203601" w:rsidRPr="006934C2" w:rsidRDefault="00203601" w:rsidP="00203601">
      <w:pPr>
        <w:autoSpaceDE w:val="0"/>
        <w:autoSpaceDN w:val="0"/>
        <w:adjustRightInd w:val="0"/>
        <w:spacing w:after="0"/>
        <w:jc w:val="both"/>
        <w:rPr>
          <w:rFonts w:cs="Times New Roman"/>
        </w:rPr>
      </w:pPr>
      <w:r w:rsidRPr="00672951">
        <w:rPr>
          <w:rFonts w:cs="Times New Roman"/>
          <w:color w:val="000000"/>
        </w:rPr>
        <w:t xml:space="preserve">“Las </w:t>
      </w:r>
      <w:r w:rsidRPr="00524FF6">
        <w:rPr>
          <w:rFonts w:cs="Times New Roman"/>
          <w:color w:val="000000"/>
        </w:rPr>
        <w:t>RIA</w:t>
      </w:r>
      <w:r w:rsidRPr="00672951">
        <w:rPr>
          <w:rFonts w:cs="Times New Roman"/>
          <w:color w:val="000000"/>
        </w:rPr>
        <w:t xml:space="preserve"> emulan características de las aplicaciones de escritorio, mejorando la experiencia de los usuarios con nuevos efectos visuales, dándose principal realce a las características multimedia. El intercambio de los datos puede llevarse a cabo por medio de una comunicación asíncrona, de tal forma que el cliente permanece receptivo a eventos, mientras que continuamente recalcula o actualiza partes de la interfaz de usuario. Las </w:t>
      </w:r>
      <w:r w:rsidRPr="00524FF6">
        <w:rPr>
          <w:rFonts w:cs="Times New Roman"/>
          <w:color w:val="000000"/>
        </w:rPr>
        <w:t>RIA</w:t>
      </w:r>
      <w:r w:rsidRPr="00672951">
        <w:rPr>
          <w:rFonts w:cs="Times New Roman"/>
          <w:color w:val="000000"/>
        </w:rPr>
        <w:t xml:space="preserve"> se caracterizan por poseer una variedad de controles interactivos de operación (widgets), y por dar la posibilidad de utilizar la aplicación con o sin conexión al servidor (uso offline de la aplicación), y también por ofrecer un uso transparente de las capacidades del cliente, del servidor y de la conexión de red</w:t>
      </w:r>
      <w:r>
        <w:rPr>
          <w:rFonts w:cs="Times New Roman"/>
          <w:color w:val="000000"/>
        </w:rPr>
        <w:t>”</w:t>
      </w:r>
      <w:r w:rsidRPr="00672951">
        <w:rPr>
          <w:rFonts w:cs="Times New Roman"/>
          <w:color w:val="000000"/>
        </w:rPr>
        <w:t xml:space="preserve"> </w:t>
      </w:r>
      <w:r w:rsidR="00066285" w:rsidRPr="00066285">
        <w:rPr>
          <w:rFonts w:ascii="Calibri" w:hAnsi="Calibri" w:cs="Calibri"/>
          <w:color w:val="000000"/>
        </w:rPr>
        <w:t>[</w:t>
      </w:r>
      <w:fldSimple w:instr=" REF BIB_mariannebusch2009 \* MERGEFORMAT ">
        <w:r w:rsidR="00713D80" w:rsidRPr="00713D80">
          <w:rPr>
            <w:rFonts w:ascii="Calibri" w:hAnsi="Calibri" w:cs="Calibri"/>
            <w:color w:val="000000"/>
            <w:szCs w:val="20"/>
          </w:rPr>
          <w:t>17</w:t>
        </w:r>
      </w:fldSimple>
      <w:r w:rsidR="00066285" w:rsidRPr="00066285">
        <w:rPr>
          <w:rFonts w:ascii="Calibri" w:hAnsi="Calibri" w:cs="Calibri"/>
          <w:color w:val="000000"/>
        </w:rPr>
        <w:t>]</w:t>
      </w:r>
      <w:r w:rsidRPr="00672951">
        <w:rPr>
          <w:rFonts w:cs="Times New Roman"/>
          <w:color w:val="000000"/>
        </w:rPr>
        <w:t xml:space="preserve">. </w:t>
      </w:r>
    </w:p>
    <w:p w:rsidR="00203601" w:rsidRPr="00672951" w:rsidRDefault="00203601" w:rsidP="00203601">
      <w:pPr>
        <w:keepNext/>
        <w:autoSpaceDE w:val="0"/>
        <w:autoSpaceDN w:val="0"/>
        <w:adjustRightInd w:val="0"/>
        <w:spacing w:before="240"/>
        <w:jc w:val="both"/>
        <w:rPr>
          <w:rFonts w:cs="Times New Roman"/>
        </w:rPr>
      </w:pPr>
      <w:r w:rsidRPr="00672951">
        <w:rPr>
          <w:rFonts w:cs="Times New Roman"/>
        </w:rPr>
        <w:t xml:space="preserve">“En las </w:t>
      </w:r>
      <w:r w:rsidRPr="00524FF6">
        <w:rPr>
          <w:rFonts w:cs="Times New Roman"/>
        </w:rPr>
        <w:t>RIA</w:t>
      </w:r>
      <w:r w:rsidRPr="00672951">
        <w:rPr>
          <w:rFonts w:cs="Times New Roman"/>
        </w:rPr>
        <w:t>, las aplicaciones se cargan de manera completa en el cliente, desde el inicio, realizándose la comunicación con el servidor solamente en caso de que sea necesario actualizar los datos desde una base de datos o bien desde un archivo externo. La navegabilidad de las aplicaciones web mejora de manera substancial, debido a que se evitan las recargas innecesarias de toda la página, actualizando solamente las porciones de ésta que son relevantes. Con esto se minimiza la cantidad de información que se transmite por la red a la par de mejorar la performance de la aplicación</w:t>
      </w:r>
      <w:r w:rsidRPr="004A4A22">
        <w:rPr>
          <w:rStyle w:val="Refdenotaalpie"/>
          <w:rFonts w:cs="Times New Roman"/>
        </w:rPr>
        <w:footnoteReference w:id="6"/>
      </w:r>
      <w:r>
        <w:rPr>
          <w:rFonts w:cs="Times New Roman"/>
        </w:rPr>
        <w:t>”</w:t>
      </w:r>
      <w:r w:rsidRPr="00672951">
        <w:rPr>
          <w:rFonts w:cs="Times New Roman"/>
        </w:rPr>
        <w:t xml:space="preserve">. </w:t>
      </w:r>
    </w:p>
    <w:p w:rsidR="00203601" w:rsidRDefault="00203601" w:rsidP="00203601">
      <w:pPr>
        <w:spacing w:before="240"/>
        <w:jc w:val="both"/>
        <w:rPr>
          <w:rFonts w:cs="Times New Roman"/>
        </w:rPr>
      </w:pPr>
      <w:r>
        <w:rPr>
          <w:rFonts w:cs="Times New Roman"/>
        </w:rPr>
        <w:t>“</w:t>
      </w:r>
      <w:r w:rsidRPr="00672951">
        <w:rPr>
          <w:rFonts w:cs="Times New Roman"/>
        </w:rPr>
        <w:t xml:space="preserve">Las </w:t>
      </w:r>
      <w:r w:rsidRPr="00524FF6">
        <w:rPr>
          <w:rFonts w:cs="Times New Roman"/>
        </w:rPr>
        <w:t>RIA</w:t>
      </w:r>
      <w:r w:rsidRPr="00672951">
        <w:rPr>
          <w:rFonts w:cs="Times New Roman"/>
        </w:rPr>
        <w:t xml:space="preserve"> son aplicaciones web que exhiben widgets, comportamientos y características que están presentes en las aplicaciones de escritorio. También, poseen una mayor capacidad de respuesta, son más seguras y presentan una interfaz más avanzada con respecto a las aplicaciones del modelo </w:t>
      </w:r>
      <w:commentRangeStart w:id="11"/>
      <w:r w:rsidRPr="00672951">
        <w:rPr>
          <w:rFonts w:cs="Times New Roman"/>
        </w:rPr>
        <w:t xml:space="preserve">Web 1.0. </w:t>
      </w:r>
      <w:commentRangeEnd w:id="11"/>
      <w:r>
        <w:rPr>
          <w:rStyle w:val="Refdecomentario"/>
          <w:rFonts w:eastAsiaTheme="minorEastAsia"/>
          <w:lang w:eastAsia="es-ES"/>
        </w:rPr>
        <w:commentReference w:id="11"/>
      </w:r>
      <w:r w:rsidRPr="00672951">
        <w:rPr>
          <w:rFonts w:cs="Times New Roman"/>
        </w:rPr>
        <w:t>Sus características principales incluyen</w:t>
      </w:r>
      <w:r>
        <w:rPr>
          <w:rFonts w:cs="Times New Roman"/>
        </w:rPr>
        <w:t>:</w:t>
      </w:r>
      <w:r w:rsidRPr="00672951">
        <w:rPr>
          <w:rFonts w:cs="Times New Roman"/>
        </w:rPr>
        <w:t xml:space="preserve"> </w:t>
      </w:r>
      <w:r>
        <w:rPr>
          <w:rFonts w:cs="Times New Roman"/>
        </w:rPr>
        <w:t xml:space="preserve">1-) </w:t>
      </w:r>
      <w:r w:rsidRPr="00672951">
        <w:rPr>
          <w:rFonts w:cs="Times New Roman"/>
        </w:rPr>
        <w:t>el paradigma de página única</w:t>
      </w:r>
      <w:r>
        <w:rPr>
          <w:rFonts w:cs="Times New Roman"/>
        </w:rPr>
        <w:t xml:space="preserve">;  2-) </w:t>
      </w:r>
      <w:r w:rsidRPr="00672951">
        <w:rPr>
          <w:rFonts w:cs="Times New Roman"/>
        </w:rPr>
        <w:t xml:space="preserve">un avanzado esquema de comunicación (con la inclusión de tecnologías </w:t>
      </w:r>
      <w:r w:rsidRPr="002D3265">
        <w:rPr>
          <w:rFonts w:cs="Times New Roman"/>
          <w:i/>
        </w:rPr>
        <w:t>push</w:t>
      </w:r>
      <w:r w:rsidRPr="00672951">
        <w:rPr>
          <w:rFonts w:cs="Times New Roman"/>
        </w:rPr>
        <w:t xml:space="preserve"> y comunicación asíncrona entre el cliente y el servidor y un manejo optimizado de los datos, reduciendo las </w:t>
      </w:r>
      <w:r w:rsidRPr="000C1FE3">
        <w:rPr>
          <w:rFonts w:cs="Times New Roman"/>
        </w:rPr>
        <w:t>solicitudes</w:t>
      </w:r>
      <w:r w:rsidRPr="00672951">
        <w:rPr>
          <w:rFonts w:cs="Times New Roman"/>
        </w:rPr>
        <w:t xml:space="preserve"> al servidor) y finalmente</w:t>
      </w:r>
      <w:r>
        <w:rPr>
          <w:rFonts w:cs="Times New Roman"/>
        </w:rPr>
        <w:t>;  3-)</w:t>
      </w:r>
      <w:r w:rsidRPr="00672951">
        <w:rPr>
          <w:rFonts w:cs="Times New Roman"/>
        </w:rPr>
        <w:t xml:space="preserve"> la inclusión de un motor en el cliente (en la forma de máquina virtual o </w:t>
      </w:r>
      <w:r w:rsidRPr="002D3265">
        <w:rPr>
          <w:rFonts w:cs="Times New Roman"/>
          <w:i/>
        </w:rPr>
        <w:t>plug-ins</w:t>
      </w:r>
      <w:r>
        <w:rPr>
          <w:rFonts w:cs="Times New Roman"/>
        </w:rPr>
        <w:t xml:space="preserve"> instalados </w:t>
      </w:r>
      <w:r w:rsidRPr="00672951">
        <w:rPr>
          <w:rFonts w:cs="Times New Roman"/>
        </w:rPr>
        <w:t>en el navegador</w:t>
      </w:r>
      <w:r>
        <w:rPr>
          <w:rFonts w:cs="Times New Roman"/>
        </w:rPr>
        <w:t>)</w:t>
      </w:r>
      <w:r w:rsidRPr="00672951">
        <w:rPr>
          <w:rFonts w:cs="Times New Roman"/>
        </w:rPr>
        <w:t xml:space="preserve"> que administra la disposición gráfica de los elementos y la mayoría de las interacciones locales</w:t>
      </w:r>
      <w:r>
        <w:rPr>
          <w:rFonts w:cs="Times New Roman"/>
        </w:rPr>
        <w:t>”</w:t>
      </w:r>
      <w:r w:rsidRPr="00672951">
        <w:rPr>
          <w:rFonts w:cs="Times New Roman"/>
        </w:rPr>
        <w:t xml:space="preserve"> </w:t>
      </w:r>
      <w:r w:rsidR="00066285" w:rsidRPr="00066285">
        <w:rPr>
          <w:rFonts w:ascii="Calibri" w:hAnsi="Calibri" w:cs="Calibri"/>
        </w:rPr>
        <w:t>[</w:t>
      </w:r>
      <w:fldSimple w:instr=" REF BIB_martinez_2druiz2010 \* MERGEFORMAT ">
        <w:r w:rsidR="00713D80" w:rsidRPr="00713D80">
          <w:rPr>
            <w:rFonts w:ascii="Calibri" w:hAnsi="Calibri" w:cs="Calibri"/>
            <w:szCs w:val="20"/>
          </w:rPr>
          <w:t>6</w:t>
        </w:r>
      </w:fldSimple>
      <w:r w:rsidR="00066285" w:rsidRPr="00066285">
        <w:rPr>
          <w:rFonts w:ascii="Calibri" w:hAnsi="Calibri" w:cs="Calibri"/>
        </w:rPr>
        <w:t>]</w:t>
      </w:r>
      <w:r w:rsidRPr="00672951">
        <w:rPr>
          <w:rFonts w:cs="Times New Roman"/>
        </w:rPr>
        <w:t>.</w:t>
      </w:r>
    </w:p>
    <w:p w:rsidR="00203601" w:rsidRDefault="00203601" w:rsidP="00203601">
      <w:pPr>
        <w:spacing w:after="0"/>
        <w:jc w:val="both"/>
        <w:rPr>
          <w:rFonts w:cs="Times New Roman"/>
        </w:rPr>
      </w:pPr>
      <w:r>
        <w:rPr>
          <w:rFonts w:cs="Times New Roman"/>
        </w:rPr>
        <w:t xml:space="preserve">De las descripciones anteriores, puede notarse el hecho de que en las </w:t>
      </w:r>
      <w:r w:rsidRPr="00524FF6">
        <w:rPr>
          <w:rFonts w:cs="Times New Roman"/>
        </w:rPr>
        <w:t>RIA</w:t>
      </w:r>
      <w:r>
        <w:rPr>
          <w:rFonts w:cs="Times New Roman"/>
        </w:rPr>
        <w:t xml:space="preserve"> se busca que las aplicaciones tiendan a comportarse lo más similarmente a las aplicaciones de escritorio, evitando el refrescado excesivo de las páginas, más precisamente, permitiendo el refrescado parcial de ciertas zonas que son relevantes o que necesitan actualizarse dado un cambio de estado o debido a una actualización en la fuente de datos. También puede resaltarse que el refrescado parcial de las páginas es posible debido a la comunicación asíncrona existente entre el cliente y el servidor, que mejora el intercambio de los datos que se transmiten por la red. Los </w:t>
      </w:r>
      <w:r w:rsidRPr="001748C7">
        <w:rPr>
          <w:rFonts w:cs="Times New Roman"/>
          <w:i/>
        </w:rPr>
        <w:t>widgets</w:t>
      </w:r>
      <w:r>
        <w:rPr>
          <w:rFonts w:cs="Times New Roman"/>
          <w:i/>
        </w:rPr>
        <w:t xml:space="preserve"> </w:t>
      </w:r>
      <w:r>
        <w:rPr>
          <w:rFonts w:cs="Times New Roman"/>
        </w:rPr>
        <w:t xml:space="preserve">o elementos de interfaz interactivos son otra de las características que se encuentran presentes en las </w:t>
      </w:r>
      <w:r w:rsidRPr="00524FF6">
        <w:rPr>
          <w:rFonts w:cs="Times New Roman"/>
        </w:rPr>
        <w:t>RIA</w:t>
      </w:r>
      <w:r>
        <w:rPr>
          <w:rFonts w:cs="Times New Roman"/>
        </w:rPr>
        <w:t xml:space="preserve"> y que ofrecen una mayor riqueza a las interfaces de usuario, como así también los elementos </w:t>
      </w:r>
      <w:r>
        <w:rPr>
          <w:rFonts w:cs="Times New Roman"/>
        </w:rPr>
        <w:lastRenderedPageBreak/>
        <w:t xml:space="preserve">multimedia como audio y video </w:t>
      </w:r>
      <w:commentRangeStart w:id="12"/>
      <w:r w:rsidRPr="001748C7">
        <w:rPr>
          <w:rFonts w:cs="Times New Roman"/>
          <w:i/>
        </w:rPr>
        <w:t>streaming</w:t>
      </w:r>
      <w:commentRangeEnd w:id="12"/>
      <w:r>
        <w:rPr>
          <w:rStyle w:val="Refdecomentario"/>
          <w:rFonts w:eastAsiaTheme="minorEastAsia"/>
          <w:lang w:eastAsia="es-ES"/>
        </w:rPr>
        <w:commentReference w:id="12"/>
      </w:r>
      <w:r>
        <w:rPr>
          <w:rFonts w:cs="Times New Roman"/>
        </w:rPr>
        <w:t xml:space="preserve">. El lado del cliente en las aplicaciones </w:t>
      </w:r>
      <w:r w:rsidRPr="00524FF6">
        <w:rPr>
          <w:rFonts w:cs="Times New Roman"/>
        </w:rPr>
        <w:t>RIA</w:t>
      </w:r>
      <w:r>
        <w:rPr>
          <w:rFonts w:cs="Times New Roman"/>
        </w:rPr>
        <w:t xml:space="preserve"> funciona de una manera más independiente del lado servidor y en ocasiones es posible utilizar las aplicaciones de manera </w:t>
      </w:r>
      <w:r w:rsidRPr="001748C7">
        <w:rPr>
          <w:rFonts w:cs="Times New Roman"/>
          <w:i/>
        </w:rPr>
        <w:t>offline</w:t>
      </w:r>
      <w:r>
        <w:rPr>
          <w:rFonts w:cs="Times New Roman"/>
        </w:rPr>
        <w:t xml:space="preserve">. Finalmente, todos estos objetivos son alcanzados agregando un motor en forma de </w:t>
      </w:r>
      <w:commentRangeStart w:id="13"/>
      <w:r w:rsidRPr="00747E3D">
        <w:rPr>
          <w:rFonts w:cs="Times New Roman"/>
          <w:i/>
        </w:rPr>
        <w:t>plug-in</w:t>
      </w:r>
      <w:r>
        <w:rPr>
          <w:rFonts w:cs="Times New Roman"/>
        </w:rPr>
        <w:t xml:space="preserve"> </w:t>
      </w:r>
      <w:commentRangeEnd w:id="13"/>
      <w:r>
        <w:rPr>
          <w:rStyle w:val="Refdecomentario"/>
          <w:rFonts w:eastAsiaTheme="minorEastAsia"/>
          <w:lang w:eastAsia="es-ES"/>
        </w:rPr>
        <w:commentReference w:id="13"/>
      </w:r>
      <w:r>
        <w:rPr>
          <w:rFonts w:cs="Times New Roman"/>
        </w:rPr>
        <w:t>en el cliente para la administración de las comunicaciones y para la gestión de las interacciones locales.</w:t>
      </w:r>
    </w:p>
    <w:p w:rsidR="00203601" w:rsidRDefault="00203601" w:rsidP="00203601">
      <w:pPr>
        <w:spacing w:after="0"/>
        <w:jc w:val="both"/>
        <w:rPr>
          <w:rFonts w:cs="Times New Roman"/>
        </w:rPr>
      </w:pPr>
    </w:p>
    <w:p w:rsidR="00203601" w:rsidRDefault="00203601" w:rsidP="00203601">
      <w:pPr>
        <w:spacing w:after="0"/>
        <w:jc w:val="both"/>
        <w:rPr>
          <w:rFonts w:cs="Times New Roman"/>
        </w:rPr>
      </w:pPr>
      <w:r>
        <w:rPr>
          <w:rFonts w:cs="Times New Roman"/>
        </w:rPr>
        <w:t xml:space="preserve">La definición propuesta por </w:t>
      </w:r>
      <w:r w:rsidR="00066285" w:rsidRPr="00066285">
        <w:rPr>
          <w:rFonts w:ascii="Calibri" w:hAnsi="Calibri" w:cs="Calibri"/>
        </w:rPr>
        <w:t>[</w:t>
      </w:r>
      <w:fldSimple w:instr=" REF BIB_martinez_2druiz2010 \* MERGEFORMAT ">
        <w:r w:rsidR="00713D80" w:rsidRPr="00713D80">
          <w:rPr>
            <w:rFonts w:ascii="Calibri" w:hAnsi="Calibri" w:cs="Calibri"/>
            <w:szCs w:val="20"/>
          </w:rPr>
          <w:t>6</w:t>
        </w:r>
      </w:fldSimple>
      <w:r w:rsidR="00066285" w:rsidRPr="00066285">
        <w:rPr>
          <w:rFonts w:ascii="Calibri" w:hAnsi="Calibri" w:cs="Calibri"/>
        </w:rPr>
        <w:t>]</w:t>
      </w:r>
      <w:r>
        <w:rPr>
          <w:rFonts w:cs="Times New Roman"/>
        </w:rPr>
        <w:t xml:space="preserve"> engloba la mayor cantidad de características que son comunes en las definiciones anteriormente presentadas y por ende, resulta ser la más completa. En este trabajo de fin de carrera se tendrán en cuenta características </w:t>
      </w:r>
      <w:r w:rsidRPr="00524FF6">
        <w:rPr>
          <w:rFonts w:cs="Times New Roman"/>
        </w:rPr>
        <w:t>RIA</w:t>
      </w:r>
      <w:r>
        <w:rPr>
          <w:rFonts w:cs="Times New Roman"/>
        </w:rPr>
        <w:t xml:space="preserve"> presentes en esta definición.</w:t>
      </w:r>
    </w:p>
    <w:p w:rsidR="00203601" w:rsidRPr="004A4A22" w:rsidRDefault="00251071" w:rsidP="00203601">
      <w:pPr>
        <w:spacing w:after="0"/>
        <w:jc w:val="both"/>
        <w:rPr>
          <w:rFonts w:cs="Times New Roman"/>
        </w:rPr>
      </w:pPr>
      <w:r w:rsidRPr="00251071">
        <w:rPr>
          <w:noProof/>
          <w:lang w:val="es-ES"/>
        </w:rPr>
        <w:pict>
          <v:shapetype id="_x0000_t202" coordsize="21600,21600" o:spt="202" path="m,l,21600r21600,l21600,xe">
            <v:stroke joinstyle="miter"/>
            <v:path gradientshapeok="t" o:connecttype="rect"/>
          </v:shapetype>
          <v:shape id="_x0000_s1026" type="#_x0000_t202" style="position:absolute;left:0;text-align:left;margin-left:13.15pt;margin-top:158.5pt;width:414.2pt;height:21pt;z-index:251662336" wrapcoords="-39 0 -39 20571 21600 20571 21600 0 -39 0" stroked="f">
            <v:textbox style="mso-next-textbox:#_x0000_s1026;mso-fit-shape-to-text:t" inset="0,0,0,0">
              <w:txbxContent>
                <w:p w:rsidR="0090573E" w:rsidRPr="00714830" w:rsidRDefault="0090573E" w:rsidP="00203601">
                  <w:pPr>
                    <w:pStyle w:val="Epgrafe"/>
                    <w:ind w:left="2832"/>
                    <w:rPr>
                      <w:rFonts w:eastAsiaTheme="minorHAnsi" w:cs="Times New Roman"/>
                      <w:noProof/>
                      <w:color w:val="000000" w:themeColor="text1"/>
                    </w:rPr>
                  </w:pPr>
                  <w:bookmarkStart w:id="14" w:name="_Ref422753392"/>
                  <w:r w:rsidRPr="00714830">
                    <w:rPr>
                      <w:color w:val="000000" w:themeColor="text1"/>
                    </w:rPr>
                    <w:t xml:space="preserve">Figura </w:t>
                  </w:r>
                  <w:r w:rsidRPr="00714830">
                    <w:rPr>
                      <w:color w:val="000000" w:themeColor="text1"/>
                    </w:rPr>
                    <w:fldChar w:fldCharType="begin"/>
                  </w:r>
                  <w:r w:rsidRPr="00714830">
                    <w:rPr>
                      <w:color w:val="000000" w:themeColor="text1"/>
                    </w:rPr>
                    <w:instrText xml:space="preserve"> SEQ Figura \* ARABIC </w:instrText>
                  </w:r>
                  <w:r w:rsidRPr="00714830">
                    <w:rPr>
                      <w:color w:val="000000" w:themeColor="text1"/>
                    </w:rPr>
                    <w:fldChar w:fldCharType="separate"/>
                  </w:r>
                  <w:r>
                    <w:rPr>
                      <w:noProof/>
                      <w:color w:val="000000" w:themeColor="text1"/>
                    </w:rPr>
                    <w:t>1</w:t>
                  </w:r>
                  <w:r w:rsidRPr="00714830">
                    <w:rPr>
                      <w:color w:val="000000" w:themeColor="text1"/>
                    </w:rPr>
                    <w:fldChar w:fldCharType="end"/>
                  </w:r>
                  <w:bookmarkEnd w:id="14"/>
                  <w:r w:rsidRPr="00714830">
                    <w:rPr>
                      <w:color w:val="000000" w:themeColor="text1"/>
                    </w:rPr>
                    <w:t xml:space="preserve"> </w:t>
                  </w:r>
                  <w:r w:rsidRPr="00714830">
                    <w:rPr>
                      <w:b w:val="0"/>
                      <w:color w:val="000000" w:themeColor="text1"/>
                    </w:rPr>
                    <w:t>Arquitectura RIA</w:t>
                  </w:r>
                  <w:r>
                    <w:rPr>
                      <w:b w:val="0"/>
                      <w:color w:val="000000" w:themeColor="text1"/>
                    </w:rPr>
                    <w:t xml:space="preserve"> </w:t>
                  </w:r>
                  <w:r w:rsidRPr="000A7A24">
                    <w:rPr>
                      <w:rFonts w:ascii="Calibri" w:hAnsi="Calibri" w:cs="Calibri"/>
                    </w:rPr>
                    <w:t>[</w:t>
                  </w:r>
                  <w:fldSimple w:instr=" REF BIB_fraternali2010 \* MERGEFORMAT ">
                    <w:r w:rsidRPr="000A7A24">
                      <w:rPr>
                        <w:rFonts w:ascii="Calibri" w:hAnsi="Calibri" w:cs="Calibri"/>
                        <w:lang w:val="es-PY"/>
                      </w:rPr>
                      <w:t>&lt;fraternali2010&gt;</w:t>
                    </w:r>
                  </w:fldSimple>
                  <w:r w:rsidRPr="000A7A24">
                    <w:rPr>
                      <w:rFonts w:ascii="Calibri" w:hAnsi="Calibri" w:cs="Calibri"/>
                    </w:rPr>
                    <w:t>]</w:t>
                  </w:r>
                  <w:r>
                    <w:rPr>
                      <w:rFonts w:ascii="Calibri" w:hAnsi="Calibri" w:cs="Calibri"/>
                    </w:rPr>
                    <w:t xml:space="preserve"> </w:t>
                  </w:r>
                </w:p>
              </w:txbxContent>
            </v:textbox>
            <w10:wrap type="tight"/>
          </v:shape>
        </w:pict>
      </w:r>
      <w:r w:rsidR="00203601">
        <w:rPr>
          <w:rFonts w:cs="Times New Roman"/>
          <w:noProof/>
          <w:lang w:eastAsia="es-PY"/>
        </w:rPr>
        <w:drawing>
          <wp:inline distT="0" distB="0" distL="0" distR="0">
            <wp:extent cx="5261214" cy="1945082"/>
            <wp:effectExtent l="19050" t="0" r="0" b="0"/>
            <wp:docPr id="2" name="5 Imagen" descr="arquitectura_de_las_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arquitectura_de_las_rias.png"/>
                    <pic:cNvPicPr>
                      <a:picLocks noChangeAspect="1" noChangeArrowheads="1"/>
                    </pic:cNvPicPr>
                  </pic:nvPicPr>
                  <pic:blipFill>
                    <a:blip r:embed="rId10" cstate="print"/>
                    <a:srcRect/>
                    <a:stretch>
                      <a:fillRect/>
                    </a:stretch>
                  </pic:blipFill>
                  <pic:spPr bwMode="auto">
                    <a:xfrm>
                      <a:off x="0" y="0"/>
                      <a:ext cx="5261214" cy="1945082"/>
                    </a:xfrm>
                    <a:prstGeom prst="rect">
                      <a:avLst/>
                    </a:prstGeom>
                    <a:noFill/>
                  </pic:spPr>
                </pic:pic>
              </a:graphicData>
            </a:graphic>
          </wp:inline>
        </w:drawing>
      </w:r>
    </w:p>
    <w:p w:rsidR="00203601" w:rsidRPr="00672951" w:rsidRDefault="00203601" w:rsidP="00203601">
      <w:pPr>
        <w:keepNext/>
        <w:autoSpaceDE w:val="0"/>
        <w:autoSpaceDN w:val="0"/>
        <w:adjustRightInd w:val="0"/>
        <w:jc w:val="both"/>
      </w:pPr>
      <w:r>
        <w:rPr>
          <w:rFonts w:cs="Times New Roman"/>
        </w:rPr>
        <w:t xml:space="preserve">Por otra parte, en </w:t>
      </w:r>
      <w:r w:rsidR="00066285" w:rsidRPr="00066285">
        <w:rPr>
          <w:rFonts w:ascii="Calibri" w:hAnsi="Calibri" w:cs="Calibri"/>
        </w:rPr>
        <w:t>[</w:t>
      </w:r>
      <w:fldSimple w:instr=" REF BIB_fraternali2010 \* MERGEFORMAT ">
        <w:r w:rsidR="00713D80" w:rsidRPr="00713D80">
          <w:rPr>
            <w:rFonts w:ascii="Calibri" w:hAnsi="Calibri" w:cs="Calibri"/>
            <w:szCs w:val="20"/>
          </w:rPr>
          <w:t>26</w:t>
        </w:r>
      </w:fldSimple>
      <w:r w:rsidR="00066285" w:rsidRPr="00066285">
        <w:rPr>
          <w:rFonts w:ascii="Calibri" w:hAnsi="Calibri" w:cs="Calibri"/>
        </w:rPr>
        <w:t>]</w:t>
      </w:r>
      <w:r>
        <w:rPr>
          <w:rFonts w:ascii="Calibri" w:hAnsi="Calibri" w:cs="Calibri"/>
        </w:rPr>
        <w:t xml:space="preserve"> se</w:t>
      </w:r>
      <w:r>
        <w:rPr>
          <w:rFonts w:cs="Times New Roman"/>
        </w:rPr>
        <w:t xml:space="preserve"> </w:t>
      </w:r>
      <w:r w:rsidRPr="004A4A22">
        <w:rPr>
          <w:rFonts w:cs="Times New Roman"/>
        </w:rPr>
        <w:t>describe la arquitectura</w:t>
      </w:r>
      <w:r>
        <w:rPr>
          <w:rFonts w:cs="Times New Roman"/>
        </w:rPr>
        <w:t xml:space="preserve"> de las</w:t>
      </w:r>
      <w:r w:rsidRPr="004A4A22">
        <w:rPr>
          <w:rFonts w:cs="Times New Roman"/>
        </w:rPr>
        <w:t xml:space="preserve"> </w:t>
      </w:r>
      <w:r>
        <w:rPr>
          <w:rFonts w:cs="Times New Roman"/>
        </w:rPr>
        <w:t>RIA</w:t>
      </w:r>
      <w:r w:rsidRPr="004A4A22">
        <w:rPr>
          <w:rFonts w:cs="Times New Roman"/>
        </w:rPr>
        <w:t xml:space="preserve"> de manera</w:t>
      </w:r>
      <w:r>
        <w:rPr>
          <w:rFonts w:cs="Times New Roman"/>
        </w:rPr>
        <w:t xml:space="preserve"> general como se muestra en la </w:t>
      </w:r>
      <w:commentRangeStart w:id="15"/>
      <w:r w:rsidR="00251071">
        <w:rPr>
          <w:rFonts w:cs="Times New Roman"/>
        </w:rPr>
        <w:fldChar w:fldCharType="begin"/>
      </w:r>
      <w:r>
        <w:rPr>
          <w:rFonts w:cs="Times New Roman"/>
        </w:rPr>
        <w:instrText xml:space="preserve"> REF _Ref422753392 \h </w:instrText>
      </w:r>
      <w:r w:rsidR="00251071">
        <w:rPr>
          <w:rFonts w:cs="Times New Roman"/>
        </w:rPr>
      </w:r>
      <w:r w:rsidR="00251071">
        <w:rPr>
          <w:rFonts w:cs="Times New Roman"/>
        </w:rPr>
        <w:fldChar w:fldCharType="separate"/>
      </w:r>
      <w:r w:rsidRPr="00714830">
        <w:rPr>
          <w:color w:val="000000" w:themeColor="text1"/>
        </w:rPr>
        <w:t xml:space="preserve">Figura </w:t>
      </w:r>
      <w:r>
        <w:rPr>
          <w:noProof/>
          <w:color w:val="000000" w:themeColor="text1"/>
        </w:rPr>
        <w:t>1</w:t>
      </w:r>
      <w:r w:rsidR="00251071">
        <w:rPr>
          <w:rFonts w:cs="Times New Roman"/>
        </w:rPr>
        <w:fldChar w:fldCharType="end"/>
      </w:r>
      <w:commentRangeEnd w:id="15"/>
      <w:r>
        <w:rPr>
          <w:rStyle w:val="Refdecomentario"/>
          <w:rFonts w:eastAsiaTheme="minorEastAsia"/>
          <w:lang w:eastAsia="es-ES"/>
        </w:rPr>
        <w:commentReference w:id="15"/>
      </w:r>
      <w:r w:rsidRPr="004A4A22">
        <w:rPr>
          <w:rFonts w:cs="Times New Roman"/>
        </w:rPr>
        <w:t>. El sistema está compuesto de un servidor</w:t>
      </w:r>
      <w:r>
        <w:rPr>
          <w:rFonts w:cs="Times New Roman"/>
        </w:rPr>
        <w:t xml:space="preserve"> de aplicaciones web</w:t>
      </w:r>
      <w:r w:rsidRPr="004A4A22">
        <w:rPr>
          <w:rFonts w:cs="Times New Roman"/>
        </w:rPr>
        <w:t xml:space="preserve"> y un conjunto de aplicaciones de usuario corriendo en las máquinas clientes. Estas aplicaciones son implementadas </w:t>
      </w:r>
      <w:r>
        <w:rPr>
          <w:rFonts w:cs="Times New Roman"/>
        </w:rPr>
        <w:t>de dos formas:</w:t>
      </w:r>
      <w:r w:rsidRPr="004A4A22">
        <w:rPr>
          <w:rFonts w:cs="Times New Roman"/>
        </w:rPr>
        <w:t xml:space="preserve"> en un navegador web</w:t>
      </w:r>
      <w:r>
        <w:rPr>
          <w:rFonts w:cs="Times New Roman"/>
        </w:rPr>
        <w:t xml:space="preserve"> o fuera de un navegador web. En un navegador web es posible implementarla</w:t>
      </w:r>
      <w:r w:rsidRPr="004A4A22">
        <w:rPr>
          <w:rFonts w:cs="Times New Roman"/>
        </w:rPr>
        <w:t xml:space="preserve"> utilizando una variedad de tecnologías como </w:t>
      </w:r>
      <w:r w:rsidRPr="00342DA4">
        <w:rPr>
          <w:rFonts w:cs="Times New Roman"/>
          <w:i/>
        </w:rPr>
        <w:t>Javascript</w:t>
      </w:r>
      <w:r w:rsidRPr="004A4A22">
        <w:rPr>
          <w:rFonts w:cs="Times New Roman"/>
        </w:rPr>
        <w:t xml:space="preserve">, animaciones Flash, código interpretado en </w:t>
      </w:r>
      <w:r w:rsidRPr="00733DD4">
        <w:rPr>
          <w:rFonts w:cs="Times New Roman"/>
          <w:i/>
        </w:rPr>
        <w:t>plug-ins</w:t>
      </w:r>
      <w:r w:rsidRPr="004A4A22">
        <w:rPr>
          <w:rFonts w:cs="Times New Roman"/>
        </w:rPr>
        <w:t xml:space="preserve"> y </w:t>
      </w:r>
      <w:r w:rsidRPr="00733DD4">
        <w:rPr>
          <w:rFonts w:cs="Times New Roman"/>
          <w:i/>
        </w:rPr>
        <w:t>Java applets</w:t>
      </w:r>
      <w:r>
        <w:rPr>
          <w:rFonts w:cs="Times New Roman"/>
        </w:rPr>
        <w:t>. F</w:t>
      </w:r>
      <w:r w:rsidRPr="004A4A22">
        <w:rPr>
          <w:rFonts w:cs="Times New Roman"/>
        </w:rPr>
        <w:t>uera de</w:t>
      </w:r>
      <w:r>
        <w:rPr>
          <w:rFonts w:cs="Times New Roman"/>
        </w:rPr>
        <w:t xml:space="preserve"> un</w:t>
      </w:r>
      <w:r w:rsidRPr="004A4A22">
        <w:rPr>
          <w:rFonts w:cs="Times New Roman"/>
        </w:rPr>
        <w:t xml:space="preserve"> navegador </w:t>
      </w:r>
      <w:r>
        <w:rPr>
          <w:rFonts w:cs="Times New Roman"/>
        </w:rPr>
        <w:t xml:space="preserve">web se implementa </w:t>
      </w:r>
      <w:r w:rsidRPr="004A4A22">
        <w:rPr>
          <w:rFonts w:cs="Times New Roman"/>
        </w:rPr>
        <w:t xml:space="preserve">en términos de binarios </w:t>
      </w:r>
      <w:r w:rsidRPr="004A4A22">
        <w:rPr>
          <w:rFonts w:cs="Times New Roman"/>
          <w:color w:val="000000"/>
        </w:rPr>
        <w:t xml:space="preserve">descargados desde la web e interpretados en un ambiente específico de ejecución, por ejemplo, utilizando tecnologías como </w:t>
      </w:r>
      <w:commentRangeStart w:id="16"/>
      <w:r w:rsidRPr="00747E3D">
        <w:rPr>
          <w:rFonts w:cs="Times New Roman"/>
          <w:i/>
          <w:color w:val="000000"/>
        </w:rPr>
        <w:t>Java Web Start</w:t>
      </w:r>
      <w:r w:rsidRPr="004A4A22">
        <w:rPr>
          <w:rStyle w:val="Refdenotaalpie"/>
          <w:rFonts w:cs="Times New Roman"/>
          <w:color w:val="000000"/>
        </w:rPr>
        <w:footnoteReference w:id="7"/>
      </w:r>
      <w:r w:rsidRPr="004A4A22">
        <w:rPr>
          <w:rFonts w:cs="Times New Roman"/>
          <w:color w:val="000000"/>
        </w:rPr>
        <w:t xml:space="preserve"> y </w:t>
      </w:r>
      <w:r w:rsidRPr="00747E3D">
        <w:rPr>
          <w:rFonts w:cs="Times New Roman"/>
          <w:i/>
          <w:color w:val="000000"/>
        </w:rPr>
        <w:t>Adobe AIR</w:t>
      </w:r>
      <w:commentRangeEnd w:id="16"/>
      <w:r>
        <w:rPr>
          <w:rStyle w:val="Refdecomentario"/>
          <w:rFonts w:eastAsiaTheme="minorEastAsia"/>
          <w:lang w:eastAsia="es-ES"/>
        </w:rPr>
        <w:commentReference w:id="16"/>
      </w:r>
      <w:r w:rsidRPr="004A4A22">
        <w:rPr>
          <w:rStyle w:val="Refdenotaalpie"/>
          <w:rFonts w:cs="Times New Roman"/>
          <w:color w:val="000000"/>
        </w:rPr>
        <w:footnoteReference w:id="8"/>
      </w:r>
      <w:r w:rsidRPr="004A4A22">
        <w:t>.</w:t>
      </w:r>
    </w:p>
    <w:p w:rsidR="00203601" w:rsidRPr="008131C2" w:rsidRDefault="00203601" w:rsidP="00203601">
      <w:pPr>
        <w:jc w:val="both"/>
        <w:rPr>
          <w:rFonts w:cs="Times New Roman"/>
          <w:szCs w:val="24"/>
        </w:rPr>
      </w:pPr>
      <w:r w:rsidRPr="004A4A22">
        <w:rPr>
          <w:rFonts w:cs="Times New Roman"/>
          <w:color w:val="000000"/>
        </w:rPr>
        <w:t xml:space="preserve">Las </w:t>
      </w:r>
      <w:r w:rsidRPr="00524FF6">
        <w:rPr>
          <w:rFonts w:cs="Times New Roman"/>
          <w:color w:val="000000"/>
        </w:rPr>
        <w:t>RIA</w:t>
      </w:r>
      <w:r w:rsidRPr="004A4A22">
        <w:rPr>
          <w:rFonts w:cs="Times New Roman"/>
          <w:color w:val="000000"/>
        </w:rPr>
        <w:t xml:space="preserve"> hoy en día juegan un papel preponderante. Según un estudio de mercado patrocinado por la empresa Adobe en 20</w:t>
      </w:r>
      <w:r>
        <w:rPr>
          <w:rFonts w:cs="Times New Roman"/>
          <w:color w:val="000000"/>
        </w:rPr>
        <w:t>11</w:t>
      </w:r>
      <w:r w:rsidRPr="004A4A22">
        <w:rPr>
          <w:rFonts w:cs="Times New Roman"/>
          <w:color w:val="000000"/>
        </w:rPr>
        <w:t xml:space="preserve">, </w:t>
      </w:r>
      <w:r w:rsidRPr="004A4A22">
        <w:rPr>
          <w:rFonts w:cs="Times New Roman"/>
        </w:rPr>
        <w:t>dada</w:t>
      </w:r>
      <w:r>
        <w:rPr>
          <w:rFonts w:cs="Times New Roman"/>
        </w:rPr>
        <w:t>s</w:t>
      </w:r>
      <w:r w:rsidRPr="004A4A22">
        <w:rPr>
          <w:rFonts w:cs="Times New Roman"/>
        </w:rPr>
        <w:t xml:space="preserve"> las mejoras con respecto a la interfaz de usuario y al comportamiento de las aplicaciones, las </w:t>
      </w:r>
      <w:r w:rsidRPr="00524FF6">
        <w:rPr>
          <w:rFonts w:cs="Times New Roman"/>
        </w:rPr>
        <w:t>RIA</w:t>
      </w:r>
      <w:r w:rsidRPr="004A4A22">
        <w:rPr>
          <w:rFonts w:cs="Times New Roman"/>
        </w:rPr>
        <w:t xml:space="preserve"> han conseguido incrementar la productividad y la satisfacción de los usuarios que llevan a cabo operaciones en internet, debido, en gran medida, a la nueva experiencia de interacción que ofrecen </w:t>
      </w:r>
      <w:r w:rsidR="00066285" w:rsidRPr="00066285">
        <w:rPr>
          <w:rFonts w:ascii="Calibri" w:hAnsi="Calibri" w:cs="Calibri"/>
        </w:rPr>
        <w:t>[</w:t>
      </w:r>
      <w:fldSimple w:instr=" REF BIB_rogowskimarch122007 \* MERGEFORMAT ">
        <w:r w:rsidR="00713D80" w:rsidRPr="00713D80">
          <w:rPr>
            <w:rFonts w:ascii="Calibri" w:hAnsi="Calibri" w:cs="Calibri"/>
            <w:szCs w:val="20"/>
          </w:rPr>
          <w:t>29</w:t>
        </w:r>
      </w:fldSimple>
      <w:r w:rsidRPr="00066285">
        <w:rPr>
          <w:rStyle w:val="Refdecomentario"/>
          <w:rFonts w:ascii="Calibri" w:eastAsiaTheme="minorEastAsia" w:hAnsi="Calibri" w:cs="Calibri"/>
          <w:sz w:val="22"/>
          <w:lang w:eastAsia="es-ES"/>
        </w:rPr>
        <w:commentReference w:id="17"/>
      </w:r>
      <w:r w:rsidR="00066285" w:rsidRPr="00066285">
        <w:rPr>
          <w:rFonts w:ascii="Calibri" w:hAnsi="Calibri" w:cs="Calibri"/>
        </w:rPr>
        <w:t>]</w:t>
      </w:r>
      <w:r w:rsidRPr="000A7A24">
        <w:rPr>
          <w:rFonts w:ascii="Calibri" w:hAnsi="Calibri" w:cs="Calibri"/>
        </w:rPr>
        <w:t>]</w:t>
      </w:r>
      <w:r w:rsidRPr="004A4A22">
        <w:rPr>
          <w:rFonts w:cs="Times New Roman"/>
        </w:rPr>
        <w:t>.</w:t>
      </w:r>
      <w:r>
        <w:rPr>
          <w:rFonts w:cs="Times New Roman"/>
        </w:rPr>
        <w:t xml:space="preserve"> Un estudio similar </w:t>
      </w:r>
      <w:r w:rsidR="00066285" w:rsidRPr="00066285">
        <w:rPr>
          <w:rFonts w:ascii="Calibri" w:hAnsi="Calibri" w:cs="Calibri"/>
        </w:rPr>
        <w:t>[</w:t>
      </w:r>
      <w:fldSimple w:instr=" REF BIB_kiewe2011 \* MERGEFORMAT ">
        <w:r w:rsidR="00713D80" w:rsidRPr="00713D80">
          <w:rPr>
            <w:rFonts w:ascii="Calibri" w:hAnsi="Calibri" w:cs="Calibri"/>
            <w:szCs w:val="20"/>
          </w:rPr>
          <w:t>14</w:t>
        </w:r>
      </w:fldSimple>
      <w:r w:rsidR="00066285" w:rsidRPr="00066285">
        <w:rPr>
          <w:rFonts w:ascii="Calibri" w:hAnsi="Calibri" w:cs="Calibri"/>
        </w:rPr>
        <w:t>]</w:t>
      </w:r>
      <w:r>
        <w:rPr>
          <w:rFonts w:ascii="Calibri" w:hAnsi="Calibri" w:cs="Calibri"/>
        </w:rPr>
        <w:t xml:space="preserve">, presenta datos cuantitativos con referencia a cómo una aplicación con características de las </w:t>
      </w:r>
      <w:r w:rsidRPr="00524FF6">
        <w:rPr>
          <w:rFonts w:ascii="Calibri" w:hAnsi="Calibri" w:cs="Calibri"/>
        </w:rPr>
        <w:t>RIA</w:t>
      </w:r>
      <w:r>
        <w:rPr>
          <w:rFonts w:ascii="Calibri" w:hAnsi="Calibri" w:cs="Calibri"/>
        </w:rPr>
        <w:t xml:space="preserve"> puede mejorar las utilidades y disminuir los costes de desarrollo en una compañía. </w:t>
      </w:r>
    </w:p>
    <w:p w:rsidR="00203601" w:rsidRPr="0016055A" w:rsidRDefault="00203601" w:rsidP="00203601">
      <w:pPr>
        <w:spacing w:before="240"/>
        <w:rPr>
          <w:b/>
          <w:caps/>
        </w:rPr>
      </w:pPr>
      <w:r w:rsidRPr="0016055A">
        <w:rPr>
          <w:b/>
          <w:caps/>
        </w:rPr>
        <w:t>2.2 Caracte</w:t>
      </w:r>
      <w:r>
        <w:rPr>
          <w:b/>
          <w:caps/>
        </w:rPr>
        <w:t>rísticas de las RIA</w:t>
      </w:r>
    </w:p>
    <w:p w:rsidR="00203601" w:rsidRPr="004A4A22" w:rsidRDefault="00203601" w:rsidP="00203601">
      <w:pPr>
        <w:jc w:val="both"/>
        <w:rPr>
          <w:rFonts w:cs="Times New Roman"/>
        </w:rPr>
      </w:pPr>
      <w:r w:rsidRPr="004A4A22">
        <w:rPr>
          <w:rFonts w:cs="Times New Roman"/>
        </w:rPr>
        <w:lastRenderedPageBreak/>
        <w:t>A continuación se presentan las características más distintivas d</w:t>
      </w:r>
      <w:r>
        <w:rPr>
          <w:rFonts w:cs="Times New Roman"/>
        </w:rPr>
        <w:t xml:space="preserve">e las </w:t>
      </w:r>
      <w:r w:rsidRPr="00524FF6">
        <w:rPr>
          <w:rFonts w:cs="Times New Roman"/>
        </w:rPr>
        <w:t>RIA</w:t>
      </w:r>
      <w:r>
        <w:rPr>
          <w:rFonts w:cs="Times New Roman"/>
        </w:rPr>
        <w:t xml:space="preserve"> con respecto a las aplicaciones Web tradicionales, que fueron presentadas en la definición de </w:t>
      </w:r>
      <w:r w:rsidR="00066285" w:rsidRPr="00066285">
        <w:rPr>
          <w:rFonts w:ascii="Calibri" w:hAnsi="Calibri" w:cs="Calibri"/>
        </w:rPr>
        <w:t>[</w:t>
      </w:r>
      <w:fldSimple w:instr=" REF BIB_martinez_2druiz2010 \* MERGEFORMAT ">
        <w:r w:rsidR="00713D80" w:rsidRPr="00713D80">
          <w:rPr>
            <w:rFonts w:ascii="Calibri" w:hAnsi="Calibri" w:cs="Calibri"/>
            <w:szCs w:val="20"/>
          </w:rPr>
          <w:t>6</w:t>
        </w:r>
      </w:fldSimple>
      <w:r w:rsidR="00066285" w:rsidRPr="00066285">
        <w:rPr>
          <w:rFonts w:ascii="Calibri" w:hAnsi="Calibri" w:cs="Calibri"/>
        </w:rPr>
        <w:t>]</w:t>
      </w:r>
      <w:r>
        <w:rPr>
          <w:rFonts w:ascii="Calibri" w:hAnsi="Calibri" w:cs="Calibri"/>
        </w:rPr>
        <w:t xml:space="preserve"> </w:t>
      </w:r>
      <w:r>
        <w:rPr>
          <w:rFonts w:cs="Times New Roman"/>
        </w:rPr>
        <w:t xml:space="preserve">en base a una clasificación propuesta en los trabajos de  </w:t>
      </w:r>
      <w:r w:rsidR="00066285" w:rsidRPr="00066285">
        <w:rPr>
          <w:rFonts w:ascii="Calibri" w:hAnsi="Calibri" w:cs="Calibri"/>
        </w:rPr>
        <w:t>[</w:t>
      </w:r>
      <w:fldSimple w:instr=" REF BIB_mariannebusch2009 \* MERGEFORMAT ">
        <w:r w:rsidR="00713D80" w:rsidRPr="00713D80">
          <w:rPr>
            <w:rFonts w:ascii="Calibri" w:hAnsi="Calibri" w:cs="Calibri"/>
            <w:szCs w:val="20"/>
          </w:rPr>
          <w:t>17</w:t>
        </w:r>
      </w:fldSimple>
      <w:r w:rsidR="00066285" w:rsidRPr="00066285">
        <w:rPr>
          <w:rFonts w:ascii="Calibri" w:hAnsi="Calibri" w:cs="Calibri"/>
        </w:rPr>
        <w:t>]</w:t>
      </w:r>
      <w:r>
        <w:rPr>
          <w:rFonts w:cs="Times New Roman"/>
        </w:rPr>
        <w:t xml:space="preserve"> y </w:t>
      </w:r>
      <w:r w:rsidR="00066285" w:rsidRPr="00066285">
        <w:rPr>
          <w:rFonts w:ascii="Calibri" w:hAnsi="Calibri" w:cs="Calibri"/>
        </w:rPr>
        <w:t>[</w:t>
      </w:r>
      <w:fldSimple w:instr=" REF BIB_toffetti2011 \* MERGEFORMAT ">
        <w:r w:rsidR="00713D80" w:rsidRPr="00713D80">
          <w:rPr>
            <w:rFonts w:ascii="Calibri" w:hAnsi="Calibri" w:cs="Calibri"/>
            <w:szCs w:val="20"/>
          </w:rPr>
          <w:t>7</w:t>
        </w:r>
      </w:fldSimple>
      <w:r w:rsidR="00066285" w:rsidRPr="00066285">
        <w:rPr>
          <w:rFonts w:ascii="Calibri" w:hAnsi="Calibri" w:cs="Calibri"/>
        </w:rPr>
        <w:t>]</w:t>
      </w:r>
      <w:r w:rsidRPr="004A4A22">
        <w:rPr>
          <w:rFonts w:cs="Times New Roman"/>
          <w:color w:val="000000" w:themeColor="text1"/>
        </w:rPr>
        <w:t xml:space="preserve">. </w:t>
      </w:r>
      <w:r>
        <w:rPr>
          <w:rFonts w:cs="Times New Roman"/>
          <w:color w:val="000000" w:themeColor="text1"/>
        </w:rPr>
        <w:t>P</w:t>
      </w:r>
      <w:r w:rsidRPr="004A4A22">
        <w:rPr>
          <w:rFonts w:cs="Times New Roman"/>
          <w:color w:val="000000" w:themeColor="text1"/>
        </w:rPr>
        <w:t xml:space="preserve">or cada una de estas características, se muestra un cuadro en </w:t>
      </w:r>
      <w:r>
        <w:rPr>
          <w:rFonts w:cs="Times New Roman"/>
          <w:color w:val="000000" w:themeColor="text1"/>
        </w:rPr>
        <w:t>donde</w:t>
      </w:r>
      <w:r w:rsidRPr="004A4A22">
        <w:rPr>
          <w:rFonts w:cs="Times New Roman"/>
          <w:color w:val="000000" w:themeColor="text1"/>
        </w:rPr>
        <w:t xml:space="preserve"> se reflejan </w:t>
      </w:r>
      <w:r>
        <w:rPr>
          <w:rFonts w:cs="Times New Roman"/>
          <w:color w:val="000000" w:themeColor="text1"/>
        </w:rPr>
        <w:t>las</w:t>
      </w:r>
      <w:r w:rsidRPr="004A4A22">
        <w:rPr>
          <w:rFonts w:cs="Times New Roman"/>
          <w:color w:val="000000" w:themeColor="text1"/>
        </w:rPr>
        <w:t xml:space="preserve"> ventajas y desventajas</w:t>
      </w:r>
      <w:r>
        <w:rPr>
          <w:rFonts w:cs="Times New Roman"/>
          <w:color w:val="000000" w:themeColor="text1"/>
        </w:rPr>
        <w:t xml:space="preserve"> de cada característica</w:t>
      </w:r>
      <w:r w:rsidRPr="004A4A22">
        <w:rPr>
          <w:rFonts w:cs="Times New Roman"/>
          <w:color w:val="000000" w:themeColor="text1"/>
        </w:rPr>
        <w:t>.</w:t>
      </w:r>
    </w:p>
    <w:p w:rsidR="00203601" w:rsidRPr="004A4A22" w:rsidRDefault="00203601" w:rsidP="00203601">
      <w:pPr>
        <w:jc w:val="both"/>
        <w:rPr>
          <w:rFonts w:cs="Times New Roman"/>
          <w:color w:val="000000"/>
        </w:rPr>
      </w:pPr>
      <w:bookmarkStart w:id="18" w:name="_Toc350743959"/>
      <w:r>
        <w:rPr>
          <w:rFonts w:eastAsiaTheme="majorEastAsia" w:cs="Times New Roman"/>
          <w:b/>
          <w:bCs/>
          <w:szCs w:val="26"/>
        </w:rPr>
        <w:t>2.2</w:t>
      </w:r>
      <w:r w:rsidRPr="004A4A22">
        <w:rPr>
          <w:rFonts w:eastAsiaTheme="majorEastAsia" w:cs="Times New Roman"/>
          <w:b/>
          <w:bCs/>
          <w:szCs w:val="26"/>
        </w:rPr>
        <w:t xml:space="preserve">.1 </w:t>
      </w:r>
      <w:bookmarkEnd w:id="18"/>
      <w:r w:rsidRPr="004A4A22">
        <w:rPr>
          <w:rFonts w:eastAsiaTheme="majorEastAsia" w:cs="Times New Roman"/>
          <w:b/>
          <w:bCs/>
          <w:szCs w:val="26"/>
        </w:rPr>
        <w:t>Almacenamiento de los datos</w:t>
      </w:r>
    </w:p>
    <w:p w:rsidR="00203601" w:rsidRPr="004A4A22" w:rsidRDefault="00203601" w:rsidP="00203601">
      <w:pPr>
        <w:autoSpaceDE w:val="0"/>
        <w:autoSpaceDN w:val="0"/>
        <w:adjustRightInd w:val="0"/>
        <w:jc w:val="both"/>
        <w:rPr>
          <w:rFonts w:cs="Times New Roman"/>
          <w:color w:val="000000"/>
        </w:rPr>
      </w:pPr>
      <w:r w:rsidRPr="004A4A22">
        <w:rPr>
          <w:rFonts w:cs="Times New Roman"/>
          <w:color w:val="000000"/>
        </w:rPr>
        <w:t xml:space="preserve">En las </w:t>
      </w:r>
      <w:r w:rsidRPr="00524FF6">
        <w:rPr>
          <w:rFonts w:cs="Times New Roman"/>
          <w:color w:val="000000"/>
        </w:rPr>
        <w:t>RIA</w:t>
      </w:r>
      <w:r w:rsidRPr="004A4A22">
        <w:rPr>
          <w:rFonts w:cs="Times New Roman"/>
          <w:color w:val="000000"/>
        </w:rPr>
        <w:t xml:space="preserve"> es posible almacenar datos en el lado cliente, con diferentes niveles de persistencia (temporalmente, mientras la aplicación está en ejecución, o persistentemente). También, los datos pueden distribuirse entre ambos pares, cliente y servidor. </w:t>
      </w:r>
    </w:p>
    <w:p w:rsidR="00203601" w:rsidRPr="004A4A22" w:rsidRDefault="00203601" w:rsidP="00203601">
      <w:pPr>
        <w:autoSpaceDE w:val="0"/>
        <w:autoSpaceDN w:val="0"/>
        <w:adjustRightInd w:val="0"/>
        <w:jc w:val="both"/>
        <w:rPr>
          <w:rFonts w:cs="Times New Roman"/>
          <w:color w:val="000000"/>
        </w:rPr>
      </w:pPr>
      <w:r>
        <w:rPr>
          <w:rFonts w:cs="Times New Roman"/>
          <w:color w:val="000000"/>
        </w:rPr>
        <w:t xml:space="preserve">En la </w:t>
      </w:r>
      <w:r w:rsidR="00251071">
        <w:rPr>
          <w:rFonts w:cs="Times New Roman"/>
          <w:color w:val="000000"/>
        </w:rPr>
        <w:fldChar w:fldCharType="begin"/>
      </w:r>
      <w:r>
        <w:rPr>
          <w:rFonts w:cs="Times New Roman"/>
          <w:color w:val="000000"/>
        </w:rPr>
        <w:instrText xml:space="preserve"> REF _Ref422753481 \h </w:instrText>
      </w:r>
      <w:r w:rsidR="00251071">
        <w:rPr>
          <w:rFonts w:cs="Times New Roman"/>
          <w:color w:val="000000"/>
        </w:rPr>
      </w:r>
      <w:r w:rsidR="00251071">
        <w:rPr>
          <w:rFonts w:cs="Times New Roman"/>
          <w:color w:val="000000"/>
        </w:rPr>
        <w:fldChar w:fldCharType="separate"/>
      </w:r>
      <w:r w:rsidRPr="00714830">
        <w:rPr>
          <w:color w:val="000000" w:themeColor="text1"/>
        </w:rPr>
        <w:t xml:space="preserve">Tabla </w:t>
      </w:r>
      <w:r>
        <w:rPr>
          <w:noProof/>
          <w:color w:val="000000" w:themeColor="text1"/>
        </w:rPr>
        <w:t>1</w:t>
      </w:r>
      <w:r w:rsidR="00251071">
        <w:rPr>
          <w:rFonts w:cs="Times New Roman"/>
          <w:color w:val="000000"/>
        </w:rPr>
        <w:fldChar w:fldCharType="end"/>
      </w:r>
      <w:r>
        <w:rPr>
          <w:rFonts w:cs="Times New Roman"/>
          <w:color w:val="000000"/>
        </w:rPr>
        <w:t xml:space="preserve"> </w:t>
      </w:r>
      <w:r w:rsidRPr="004A4A22">
        <w:rPr>
          <w:rFonts w:cs="Times New Roman"/>
          <w:color w:val="000000"/>
        </w:rPr>
        <w:t>se presentan algunas ventajas y desventajas de llevar a cabo una distribución de datos entre el cliente y el servidor</w:t>
      </w:r>
      <w:r>
        <w:rPr>
          <w:rFonts w:cs="Times New Roman"/>
          <w:color w:val="000000"/>
        </w:rPr>
        <w:t xml:space="preserve">. </w:t>
      </w:r>
    </w:p>
    <w:tbl>
      <w:tblPr>
        <w:tblW w:w="0" w:type="auto"/>
        <w:tblInd w:w="108" w:type="dxa"/>
        <w:tblLook w:val="04A0"/>
      </w:tblPr>
      <w:tblGrid>
        <w:gridCol w:w="4214"/>
        <w:gridCol w:w="4322"/>
      </w:tblGrid>
      <w:tr w:rsidR="00203601" w:rsidRPr="004A4A22" w:rsidTr="00066285">
        <w:tc>
          <w:tcPr>
            <w:tcW w:w="4214"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autoSpaceDE w:val="0"/>
              <w:autoSpaceDN w:val="0"/>
              <w:adjustRightInd w:val="0"/>
              <w:rPr>
                <w:rFonts w:cs="Times New Roman"/>
                <w:b/>
                <w:color w:val="000000"/>
                <w:sz w:val="18"/>
                <w:szCs w:val="18"/>
              </w:rPr>
            </w:pPr>
            <w:r w:rsidRPr="004A4A22">
              <w:rPr>
                <w:rFonts w:cs="Times New Roman"/>
                <w:b/>
                <w:color w:val="000000"/>
                <w:sz w:val="18"/>
                <w:szCs w:val="18"/>
              </w:rPr>
              <w:t xml:space="preserve">Ventajas </w:t>
            </w:r>
          </w:p>
        </w:tc>
        <w:tc>
          <w:tcPr>
            <w:tcW w:w="4322"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autoSpaceDE w:val="0"/>
              <w:autoSpaceDN w:val="0"/>
              <w:adjustRightInd w:val="0"/>
              <w:rPr>
                <w:rFonts w:cs="Times New Roman"/>
                <w:b/>
                <w:bCs/>
                <w:color w:val="000000"/>
                <w:sz w:val="18"/>
                <w:szCs w:val="18"/>
              </w:rPr>
            </w:pPr>
            <w:r w:rsidRPr="004A4A22">
              <w:rPr>
                <w:rFonts w:cs="Times New Roman"/>
                <w:b/>
                <w:color w:val="000000"/>
                <w:sz w:val="18"/>
                <w:szCs w:val="18"/>
              </w:rPr>
              <w:t xml:space="preserve">Desventajas </w:t>
            </w:r>
          </w:p>
        </w:tc>
      </w:tr>
      <w:tr w:rsidR="00203601" w:rsidRPr="004A4A22" w:rsidTr="00066285">
        <w:tc>
          <w:tcPr>
            <w:tcW w:w="4214" w:type="dxa"/>
            <w:tcBorders>
              <w:top w:val="single" w:sz="4" w:space="0" w:color="auto"/>
              <w:left w:val="single" w:sz="4" w:space="0" w:color="auto"/>
              <w:bottom w:val="single" w:sz="4" w:space="0" w:color="auto"/>
              <w:right w:val="single" w:sz="4" w:space="0" w:color="auto"/>
            </w:tcBorders>
            <w:hideMark/>
          </w:tcPr>
          <w:p w:rsidR="00203601" w:rsidRPr="004A4A22" w:rsidRDefault="00203601" w:rsidP="00203601">
            <w:pPr>
              <w:pStyle w:val="Prrafodelista"/>
              <w:numPr>
                <w:ilvl w:val="0"/>
                <w:numId w:val="6"/>
              </w:numPr>
              <w:rPr>
                <w:rFonts w:cs="Times New Roman"/>
                <w:b/>
                <w:bCs/>
                <w:color w:val="000000" w:themeColor="text1" w:themeShade="BF"/>
                <w:sz w:val="18"/>
                <w:szCs w:val="18"/>
              </w:rPr>
            </w:pPr>
            <w:r w:rsidRPr="004A4A22">
              <w:rPr>
                <w:rFonts w:cs="Times New Roman"/>
                <w:color w:val="000000"/>
                <w:sz w:val="18"/>
                <w:szCs w:val="18"/>
              </w:rPr>
              <w:t xml:space="preserve">Es posible utilizar la aplicación sin necesidad de establecer una conexión con el servidor (uso offline). </w:t>
            </w:r>
          </w:p>
          <w:p w:rsidR="00203601" w:rsidRPr="004A4A22" w:rsidRDefault="00203601" w:rsidP="00203601">
            <w:pPr>
              <w:pStyle w:val="Prrafodelista"/>
              <w:numPr>
                <w:ilvl w:val="0"/>
                <w:numId w:val="6"/>
              </w:numPr>
              <w:rPr>
                <w:rFonts w:cs="Times New Roman"/>
                <w:b/>
                <w:bCs/>
                <w:color w:val="000000"/>
                <w:sz w:val="18"/>
                <w:szCs w:val="18"/>
              </w:rPr>
            </w:pPr>
            <w:r w:rsidRPr="004A4A22">
              <w:rPr>
                <w:rFonts w:cs="Times New Roman"/>
                <w:color w:val="000000"/>
                <w:sz w:val="18"/>
                <w:szCs w:val="18"/>
              </w:rPr>
              <w:t>Es factible la preparación y validación de los datos en el lado del cliente</w:t>
            </w:r>
            <w:r>
              <w:rPr>
                <w:rFonts w:cs="Times New Roman"/>
                <w:color w:val="000000"/>
                <w:sz w:val="18"/>
                <w:szCs w:val="18"/>
              </w:rPr>
              <w:t>.</w:t>
            </w:r>
          </w:p>
        </w:tc>
        <w:tc>
          <w:tcPr>
            <w:tcW w:w="4322" w:type="dxa"/>
            <w:tcBorders>
              <w:top w:val="single" w:sz="4" w:space="0" w:color="auto"/>
              <w:left w:val="single" w:sz="4" w:space="0" w:color="auto"/>
              <w:bottom w:val="single" w:sz="4" w:space="0" w:color="auto"/>
              <w:right w:val="single" w:sz="4" w:space="0" w:color="auto"/>
            </w:tcBorders>
          </w:tcPr>
          <w:p w:rsidR="00203601" w:rsidRPr="004A4A22" w:rsidRDefault="00203601" w:rsidP="00203601">
            <w:pPr>
              <w:pStyle w:val="Prrafodelista"/>
              <w:numPr>
                <w:ilvl w:val="0"/>
                <w:numId w:val="7"/>
              </w:numPr>
              <w:autoSpaceDE w:val="0"/>
              <w:autoSpaceDN w:val="0"/>
              <w:adjustRightInd w:val="0"/>
              <w:rPr>
                <w:rFonts w:cs="Times New Roman"/>
                <w:color w:val="000000"/>
                <w:sz w:val="18"/>
                <w:szCs w:val="18"/>
              </w:rPr>
            </w:pPr>
            <w:r w:rsidRPr="004A4A22">
              <w:rPr>
                <w:rFonts w:cs="Times New Roman"/>
                <w:color w:val="000000"/>
                <w:sz w:val="18"/>
                <w:szCs w:val="18"/>
              </w:rPr>
              <w:t>Existe la posibilidad de replicación de datos en ambos pares.</w:t>
            </w:r>
          </w:p>
          <w:p w:rsidR="00203601" w:rsidRPr="004A4A22" w:rsidRDefault="00203601" w:rsidP="00203601">
            <w:pPr>
              <w:pStyle w:val="Prrafodelista"/>
              <w:numPr>
                <w:ilvl w:val="0"/>
                <w:numId w:val="7"/>
              </w:numPr>
              <w:autoSpaceDE w:val="0"/>
              <w:autoSpaceDN w:val="0"/>
              <w:adjustRightInd w:val="0"/>
              <w:rPr>
                <w:rFonts w:cs="Times New Roman"/>
                <w:color w:val="000000"/>
                <w:sz w:val="18"/>
                <w:szCs w:val="18"/>
              </w:rPr>
            </w:pPr>
            <w:r w:rsidRPr="004A4A22">
              <w:rPr>
                <w:rFonts w:cs="Times New Roman"/>
                <w:color w:val="000000"/>
                <w:sz w:val="18"/>
                <w:szCs w:val="18"/>
              </w:rPr>
              <w:t>Puede llegar a tornarse complejo establecer políticas para la asignación (distribución) de los datos.</w:t>
            </w:r>
          </w:p>
          <w:p w:rsidR="00203601" w:rsidRPr="004A4A22" w:rsidRDefault="00203601" w:rsidP="00066285">
            <w:pPr>
              <w:autoSpaceDE w:val="0"/>
              <w:autoSpaceDN w:val="0"/>
              <w:adjustRightInd w:val="0"/>
              <w:rPr>
                <w:rFonts w:cs="Times New Roman"/>
                <w:color w:val="000000"/>
                <w:sz w:val="18"/>
                <w:szCs w:val="18"/>
              </w:rPr>
            </w:pPr>
          </w:p>
        </w:tc>
      </w:tr>
    </w:tbl>
    <w:p w:rsidR="00203601" w:rsidRPr="00714830" w:rsidRDefault="00203601" w:rsidP="00203601">
      <w:pPr>
        <w:pStyle w:val="Epgrafe"/>
        <w:keepNext/>
        <w:ind w:left="708" w:firstLine="708"/>
        <w:rPr>
          <w:b w:val="0"/>
          <w:color w:val="000000" w:themeColor="text1"/>
        </w:rPr>
      </w:pPr>
      <w:bookmarkStart w:id="19" w:name="_Ref422753481"/>
      <w:bookmarkStart w:id="20" w:name="_Toc350743960"/>
      <w:r w:rsidRPr="00714830">
        <w:rPr>
          <w:color w:val="000000" w:themeColor="text1"/>
        </w:rPr>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1</w:t>
      </w:r>
      <w:r w:rsidR="00251071">
        <w:rPr>
          <w:color w:val="000000" w:themeColor="text1"/>
        </w:rPr>
        <w:fldChar w:fldCharType="end"/>
      </w:r>
      <w:bookmarkEnd w:id="19"/>
      <w:r w:rsidRPr="00714830">
        <w:rPr>
          <w:color w:val="000000" w:themeColor="text1"/>
        </w:rPr>
        <w:t xml:space="preserve"> </w:t>
      </w:r>
      <w:r w:rsidRPr="00714830">
        <w:rPr>
          <w:b w:val="0"/>
          <w:color w:val="000000" w:themeColor="text1"/>
        </w:rPr>
        <w:t>Ventajas y desventajas de la distribución de los datos en</w:t>
      </w:r>
      <w:r>
        <w:rPr>
          <w:b w:val="0"/>
          <w:color w:val="000000" w:themeColor="text1"/>
        </w:rPr>
        <w:t>tre</w:t>
      </w:r>
      <w:r w:rsidRPr="00714830">
        <w:rPr>
          <w:b w:val="0"/>
          <w:color w:val="000000" w:themeColor="text1"/>
        </w:rPr>
        <w:t xml:space="preserve"> el cliente</w:t>
      </w:r>
      <w:r>
        <w:rPr>
          <w:b w:val="0"/>
          <w:color w:val="000000" w:themeColor="text1"/>
        </w:rPr>
        <w:t xml:space="preserve"> y el servidor</w:t>
      </w:r>
    </w:p>
    <w:p w:rsidR="00203601" w:rsidRPr="00B1742A" w:rsidRDefault="00203601" w:rsidP="00203601">
      <w:pPr>
        <w:pStyle w:val="Ttulo2"/>
        <w:spacing w:before="0" w:after="240"/>
        <w:jc w:val="both"/>
        <w:rPr>
          <w:rFonts w:asciiTheme="minorHAnsi" w:hAnsiTheme="minorHAnsi" w:cs="Times New Roman"/>
          <w:b w:val="0"/>
          <w:color w:val="000000" w:themeColor="text1"/>
          <w:sz w:val="22"/>
        </w:rPr>
      </w:pPr>
      <w:r w:rsidRPr="004A4A22">
        <w:rPr>
          <w:rFonts w:asciiTheme="minorHAnsi" w:hAnsiTheme="minorHAnsi" w:cs="Times New Roman"/>
          <w:color w:val="000000" w:themeColor="text1"/>
          <w:sz w:val="22"/>
        </w:rPr>
        <w:t>2</w:t>
      </w:r>
      <w:r>
        <w:rPr>
          <w:rFonts w:asciiTheme="minorHAnsi" w:hAnsiTheme="minorHAnsi" w:cs="Times New Roman"/>
          <w:color w:val="000000" w:themeColor="text1"/>
          <w:sz w:val="22"/>
        </w:rPr>
        <w:t>.2.2</w:t>
      </w:r>
      <w:r w:rsidRPr="004A4A22">
        <w:rPr>
          <w:rFonts w:asciiTheme="minorHAnsi" w:hAnsiTheme="minorHAnsi" w:cs="Times New Roman"/>
          <w:color w:val="000000" w:themeColor="text1"/>
          <w:sz w:val="22"/>
        </w:rPr>
        <w:t xml:space="preserve"> </w:t>
      </w:r>
      <w:bookmarkEnd w:id="20"/>
      <w:r w:rsidRPr="004A4A22">
        <w:rPr>
          <w:rFonts w:asciiTheme="minorHAnsi" w:hAnsiTheme="minorHAnsi" w:cs="Times New Roman"/>
          <w:color w:val="000000" w:themeColor="text1"/>
          <w:sz w:val="22"/>
        </w:rPr>
        <w:t xml:space="preserve">Lógica de negocio </w:t>
      </w:r>
    </w:p>
    <w:p w:rsidR="00203601" w:rsidRPr="004A4A22" w:rsidRDefault="00203601" w:rsidP="00203601">
      <w:pPr>
        <w:autoSpaceDE w:val="0"/>
        <w:autoSpaceDN w:val="0"/>
        <w:adjustRightInd w:val="0"/>
        <w:spacing w:after="240"/>
        <w:jc w:val="both"/>
        <w:rPr>
          <w:rFonts w:cs="Times New Roman"/>
        </w:rPr>
      </w:pPr>
      <w:r w:rsidRPr="004A4A22">
        <w:rPr>
          <w:rFonts w:cs="Times New Roman"/>
        </w:rPr>
        <w:t xml:space="preserve">En una aplicación web tradicional, la extracción de datos y la lógica de negocio se computan en el servidor. En las </w:t>
      </w:r>
      <w:r w:rsidRPr="00524FF6">
        <w:rPr>
          <w:rFonts w:cs="Times New Roman"/>
        </w:rPr>
        <w:t>RIA</w:t>
      </w:r>
      <w:r w:rsidRPr="004A4A22">
        <w:rPr>
          <w:rFonts w:cs="Times New Roman"/>
        </w:rPr>
        <w:t xml:space="preserve"> es posible llevar a cabo operaciones complejas directamente en el cliente (por ejemplo: efectuar navegaciones, filtrados y ordenamiento de los datos con múltiples criterios; operaciones de dominio específico para sistemas complejos; y validación local de datos). También es factible distribuir la lógica de negocios entre el cliente y el servidor para, por ejemplo, validar algunos campos de un formulario en el cliente y otros en el servidor. Por lo tanto, el diseño conceptual debe responder a la decisión de cómo asignar la computación tanto de las páginas como así también de los componentes de éstas </w:t>
      </w:r>
      <w:r w:rsidR="00066285" w:rsidRPr="00066285">
        <w:rPr>
          <w:rFonts w:ascii="Calibri" w:hAnsi="Calibri" w:cs="Calibri"/>
        </w:rPr>
        <w:t>[</w:t>
      </w:r>
      <w:fldSimple w:instr=" REF BIB_fraternali2010 \* MERGEFORMAT ">
        <w:r w:rsidR="00713D80" w:rsidRPr="00713D80">
          <w:rPr>
            <w:rFonts w:ascii="Calibri" w:hAnsi="Calibri" w:cs="Calibri"/>
            <w:szCs w:val="20"/>
          </w:rPr>
          <w:t>26</w:t>
        </w:r>
      </w:fldSimple>
      <w:r w:rsidR="00066285" w:rsidRPr="00066285">
        <w:rPr>
          <w:rFonts w:ascii="Calibri" w:hAnsi="Calibri" w:cs="Calibri"/>
        </w:rPr>
        <w:t>]</w:t>
      </w:r>
      <w:r w:rsidRPr="004A4A22">
        <w:rPr>
          <w:rFonts w:cs="Times New Roman"/>
        </w:rPr>
        <w:t xml:space="preserve">. </w:t>
      </w:r>
    </w:p>
    <w:p w:rsidR="00203601" w:rsidRPr="004A4A22" w:rsidRDefault="00203601" w:rsidP="00203601">
      <w:pPr>
        <w:autoSpaceDE w:val="0"/>
        <w:autoSpaceDN w:val="0"/>
        <w:adjustRightInd w:val="0"/>
        <w:spacing w:after="0"/>
        <w:jc w:val="both"/>
        <w:rPr>
          <w:rFonts w:cs="Times New Roman"/>
          <w:color w:val="000000"/>
        </w:rPr>
      </w:pPr>
      <w:r w:rsidRPr="004A4A22">
        <w:rPr>
          <w:rFonts w:cs="Times New Roman"/>
          <w:color w:val="000000"/>
        </w:rPr>
        <w:t xml:space="preserve">En la </w:t>
      </w:r>
      <w:r w:rsidR="00251071">
        <w:rPr>
          <w:rFonts w:cs="Times New Roman"/>
          <w:color w:val="000000"/>
        </w:rPr>
        <w:fldChar w:fldCharType="begin"/>
      </w:r>
      <w:r>
        <w:rPr>
          <w:rFonts w:cs="Times New Roman"/>
          <w:color w:val="000000"/>
        </w:rPr>
        <w:instrText xml:space="preserve"> REF _Ref422753510 \h </w:instrText>
      </w:r>
      <w:r w:rsidR="00251071">
        <w:rPr>
          <w:rFonts w:cs="Times New Roman"/>
          <w:color w:val="000000"/>
        </w:rPr>
      </w:r>
      <w:r w:rsidR="00251071">
        <w:rPr>
          <w:rFonts w:cs="Times New Roman"/>
          <w:color w:val="000000"/>
        </w:rPr>
        <w:fldChar w:fldCharType="separate"/>
      </w:r>
      <w:r w:rsidRPr="004602DE">
        <w:rPr>
          <w:color w:val="000000" w:themeColor="text1"/>
        </w:rPr>
        <w:t xml:space="preserve">Tabla </w:t>
      </w:r>
      <w:r>
        <w:rPr>
          <w:noProof/>
          <w:color w:val="000000" w:themeColor="text1"/>
        </w:rPr>
        <w:t>2</w:t>
      </w:r>
      <w:r w:rsidR="00251071">
        <w:rPr>
          <w:rFonts w:cs="Times New Roman"/>
          <w:color w:val="000000"/>
        </w:rPr>
        <w:fldChar w:fldCharType="end"/>
      </w:r>
      <w:r>
        <w:rPr>
          <w:rFonts w:cs="Times New Roman"/>
          <w:color w:val="000000"/>
        </w:rPr>
        <w:t xml:space="preserve"> </w:t>
      </w:r>
      <w:r w:rsidRPr="004A4A22">
        <w:rPr>
          <w:rFonts w:cs="Times New Roman"/>
          <w:color w:val="000000"/>
        </w:rPr>
        <w:t xml:space="preserve">se presentan algunas ventajas y desventajas de </w:t>
      </w:r>
      <w:r w:rsidRPr="004A4A22">
        <w:rPr>
          <w:rFonts w:cs="Times New Roman"/>
        </w:rPr>
        <w:t>una computación distribuida</w:t>
      </w:r>
      <w:r w:rsidRPr="004A4A22">
        <w:rPr>
          <w:rFonts w:cs="Times New Roman"/>
          <w:color w:val="000000"/>
        </w:rPr>
        <w:t xml:space="preserve"> de</w:t>
      </w:r>
      <w:r>
        <w:rPr>
          <w:rFonts w:cs="Times New Roman"/>
          <w:color w:val="000000"/>
        </w:rPr>
        <w:t xml:space="preserve"> la lógica de negocios</w:t>
      </w:r>
      <w:r w:rsidRPr="004A4A22">
        <w:rPr>
          <w:rFonts w:cs="Times New Roman"/>
          <w:color w:val="000000"/>
        </w:rPr>
        <w:t xml:space="preserve"> entre el cliente y el servidor</w:t>
      </w:r>
      <w:r>
        <w:rPr>
          <w:rFonts w:cs="Times New Roman"/>
          <w:color w:val="000000"/>
        </w:rPr>
        <w:t>.</w:t>
      </w:r>
    </w:p>
    <w:p w:rsidR="00203601" w:rsidRPr="004A4A22" w:rsidRDefault="00203601" w:rsidP="00203601">
      <w:pPr>
        <w:autoSpaceDE w:val="0"/>
        <w:autoSpaceDN w:val="0"/>
        <w:adjustRightInd w:val="0"/>
        <w:spacing w:after="0"/>
        <w:jc w:val="both"/>
        <w:rPr>
          <w:rFonts w:cs="Times New Roman"/>
          <w:color w:val="000000"/>
        </w:rPr>
      </w:pPr>
    </w:p>
    <w:tbl>
      <w:tblPr>
        <w:tblW w:w="0" w:type="auto"/>
        <w:tblInd w:w="108" w:type="dxa"/>
        <w:tblLook w:val="04A0"/>
      </w:tblPr>
      <w:tblGrid>
        <w:gridCol w:w="4214"/>
        <w:gridCol w:w="4322"/>
      </w:tblGrid>
      <w:tr w:rsidR="00203601" w:rsidRPr="004A4A22" w:rsidTr="00066285">
        <w:tc>
          <w:tcPr>
            <w:tcW w:w="4214"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autoSpaceDE w:val="0"/>
              <w:autoSpaceDN w:val="0"/>
              <w:adjustRightInd w:val="0"/>
              <w:rPr>
                <w:rFonts w:cs="Times New Roman"/>
                <w:b/>
                <w:color w:val="000000"/>
                <w:sz w:val="18"/>
              </w:rPr>
            </w:pPr>
            <w:r w:rsidRPr="004A4A22">
              <w:rPr>
                <w:rFonts w:cs="Times New Roman"/>
                <w:b/>
                <w:color w:val="000000"/>
                <w:sz w:val="18"/>
              </w:rPr>
              <w:t>Ventajas</w:t>
            </w:r>
          </w:p>
        </w:tc>
        <w:tc>
          <w:tcPr>
            <w:tcW w:w="4322"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autoSpaceDE w:val="0"/>
              <w:autoSpaceDN w:val="0"/>
              <w:adjustRightInd w:val="0"/>
              <w:rPr>
                <w:rFonts w:cs="Times New Roman"/>
                <w:b/>
                <w:color w:val="000000"/>
                <w:sz w:val="18"/>
              </w:rPr>
            </w:pPr>
            <w:r w:rsidRPr="004A4A22">
              <w:rPr>
                <w:rFonts w:cs="Times New Roman"/>
                <w:b/>
                <w:color w:val="000000"/>
                <w:sz w:val="18"/>
              </w:rPr>
              <w:t>Desventajas</w:t>
            </w:r>
          </w:p>
        </w:tc>
      </w:tr>
      <w:tr w:rsidR="00203601" w:rsidRPr="004A4A22" w:rsidTr="0090573E">
        <w:trPr>
          <w:trHeight w:val="70"/>
        </w:trPr>
        <w:tc>
          <w:tcPr>
            <w:tcW w:w="4214" w:type="dxa"/>
            <w:tcBorders>
              <w:top w:val="single" w:sz="4" w:space="0" w:color="auto"/>
              <w:left w:val="single" w:sz="4" w:space="0" w:color="auto"/>
              <w:bottom w:val="single" w:sz="4" w:space="0" w:color="auto"/>
              <w:right w:val="single" w:sz="4" w:space="0" w:color="auto"/>
            </w:tcBorders>
          </w:tcPr>
          <w:p w:rsidR="00203601" w:rsidRPr="004A4A22" w:rsidRDefault="00203601" w:rsidP="00203601">
            <w:pPr>
              <w:pStyle w:val="Prrafodelista"/>
              <w:numPr>
                <w:ilvl w:val="0"/>
                <w:numId w:val="8"/>
              </w:numPr>
              <w:autoSpaceDE w:val="0"/>
              <w:autoSpaceDN w:val="0"/>
              <w:adjustRightInd w:val="0"/>
              <w:rPr>
                <w:rFonts w:cs="Times New Roman"/>
                <w:b/>
                <w:bCs/>
                <w:color w:val="000000" w:themeColor="text1" w:themeShade="BF"/>
                <w:sz w:val="18"/>
              </w:rPr>
            </w:pPr>
            <w:r w:rsidRPr="004A4A22">
              <w:rPr>
                <w:rFonts w:cs="Times New Roman"/>
                <w:sz w:val="18"/>
              </w:rPr>
              <w:t>Validación de datos en vivo.</w:t>
            </w:r>
          </w:p>
          <w:p w:rsidR="00203601" w:rsidRPr="004A4A22" w:rsidRDefault="00203601" w:rsidP="00203601">
            <w:pPr>
              <w:pStyle w:val="Prrafodelista"/>
              <w:numPr>
                <w:ilvl w:val="0"/>
                <w:numId w:val="8"/>
              </w:numPr>
              <w:autoSpaceDE w:val="0"/>
              <w:autoSpaceDN w:val="0"/>
              <w:adjustRightInd w:val="0"/>
              <w:rPr>
                <w:rFonts w:cs="Times New Roman"/>
                <w:b/>
                <w:color w:val="000000"/>
                <w:sz w:val="18"/>
              </w:rPr>
            </w:pPr>
            <w:r w:rsidRPr="004A4A22">
              <w:rPr>
                <w:rFonts w:cs="Times New Roman"/>
                <w:color w:val="000000"/>
                <w:sz w:val="18"/>
              </w:rPr>
              <w:t>La posibilidad de utilizar la aplicación sin necesidad de una conexión (uso offline de la aplicación).</w:t>
            </w:r>
          </w:p>
          <w:p w:rsidR="00203601" w:rsidRPr="004A4A22" w:rsidRDefault="00203601" w:rsidP="00066285">
            <w:pPr>
              <w:pStyle w:val="Prrafodelista"/>
              <w:autoSpaceDE w:val="0"/>
              <w:autoSpaceDN w:val="0"/>
              <w:adjustRightInd w:val="0"/>
              <w:ind w:left="360"/>
              <w:rPr>
                <w:rFonts w:cs="Times New Roman"/>
                <w:b/>
                <w:bCs/>
                <w:color w:val="000000"/>
                <w:sz w:val="18"/>
              </w:rPr>
            </w:pPr>
          </w:p>
        </w:tc>
        <w:tc>
          <w:tcPr>
            <w:tcW w:w="4322" w:type="dxa"/>
            <w:tcBorders>
              <w:top w:val="single" w:sz="4" w:space="0" w:color="auto"/>
              <w:left w:val="single" w:sz="4" w:space="0" w:color="auto"/>
              <w:bottom w:val="single" w:sz="4" w:space="0" w:color="auto"/>
              <w:right w:val="single" w:sz="4" w:space="0" w:color="auto"/>
            </w:tcBorders>
            <w:hideMark/>
          </w:tcPr>
          <w:p w:rsidR="00203601" w:rsidRPr="004A4A22" w:rsidRDefault="00203601" w:rsidP="00203601">
            <w:pPr>
              <w:pStyle w:val="Prrafodelista"/>
              <w:numPr>
                <w:ilvl w:val="0"/>
                <w:numId w:val="8"/>
              </w:numPr>
              <w:autoSpaceDE w:val="0"/>
              <w:autoSpaceDN w:val="0"/>
              <w:adjustRightInd w:val="0"/>
              <w:rPr>
                <w:rFonts w:cs="Times New Roman"/>
                <w:sz w:val="18"/>
              </w:rPr>
            </w:pPr>
            <w:r w:rsidRPr="004A4A22">
              <w:rPr>
                <w:rFonts w:cs="Times New Roman"/>
                <w:sz w:val="18"/>
              </w:rPr>
              <w:t>La lógica de la aplicación en conjunto se complica.</w:t>
            </w:r>
          </w:p>
          <w:p w:rsidR="00203601" w:rsidRPr="004A4A22" w:rsidRDefault="00203601" w:rsidP="00203601">
            <w:pPr>
              <w:pStyle w:val="Prrafodelista"/>
              <w:numPr>
                <w:ilvl w:val="0"/>
                <w:numId w:val="8"/>
              </w:numPr>
              <w:autoSpaceDE w:val="0"/>
              <w:autoSpaceDN w:val="0"/>
              <w:adjustRightInd w:val="0"/>
              <w:rPr>
                <w:rFonts w:cs="Times New Roman"/>
                <w:sz w:val="18"/>
              </w:rPr>
            </w:pPr>
            <w:r w:rsidRPr="004A4A22">
              <w:rPr>
                <w:rFonts w:cs="Times New Roman"/>
                <w:sz w:val="18"/>
              </w:rPr>
              <w:t>Puede ser confuso definir si una funcionalidad en particular debe computarse en el cliente o en el servidor.</w:t>
            </w:r>
          </w:p>
          <w:p w:rsidR="00203601" w:rsidRPr="004A4A22" w:rsidRDefault="00203601" w:rsidP="00203601">
            <w:pPr>
              <w:pStyle w:val="Prrafodelista"/>
              <w:keepNext/>
              <w:numPr>
                <w:ilvl w:val="0"/>
                <w:numId w:val="8"/>
              </w:numPr>
              <w:autoSpaceDE w:val="0"/>
              <w:autoSpaceDN w:val="0"/>
              <w:adjustRightInd w:val="0"/>
              <w:rPr>
                <w:rFonts w:cs="Times New Roman"/>
                <w:color w:val="000000"/>
                <w:sz w:val="18"/>
              </w:rPr>
            </w:pPr>
            <w:r w:rsidRPr="004A4A22">
              <w:rPr>
                <w:rFonts w:cs="Times New Roman"/>
                <w:sz w:val="18"/>
              </w:rPr>
              <w:t xml:space="preserve">El restablecimiento de la comunicación entre el cliente y el servidor luego de la utilización offline </w:t>
            </w:r>
            <w:r w:rsidRPr="004A4A22">
              <w:rPr>
                <w:rFonts w:cs="Times New Roman"/>
                <w:sz w:val="18"/>
              </w:rPr>
              <w:lastRenderedPageBreak/>
              <w:t>de la aplicación es una acción propensa a errores.</w:t>
            </w:r>
          </w:p>
        </w:tc>
      </w:tr>
    </w:tbl>
    <w:p w:rsidR="00203601" w:rsidRPr="004602DE" w:rsidRDefault="00203601" w:rsidP="00203601">
      <w:pPr>
        <w:pStyle w:val="Epgrafe"/>
        <w:ind w:left="708" w:firstLine="708"/>
        <w:rPr>
          <w:b w:val="0"/>
          <w:color w:val="000000" w:themeColor="text1"/>
        </w:rPr>
      </w:pPr>
      <w:bookmarkStart w:id="21" w:name="_Ref422753510"/>
      <w:bookmarkStart w:id="22" w:name="_Toc350743961"/>
      <w:r w:rsidRPr="004602DE">
        <w:rPr>
          <w:color w:val="000000" w:themeColor="text1"/>
        </w:rPr>
        <w:lastRenderedPageBreak/>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2</w:t>
      </w:r>
      <w:r w:rsidR="00251071">
        <w:rPr>
          <w:color w:val="000000" w:themeColor="text1"/>
        </w:rPr>
        <w:fldChar w:fldCharType="end"/>
      </w:r>
      <w:bookmarkEnd w:id="21"/>
      <w:r w:rsidRPr="004602DE">
        <w:rPr>
          <w:color w:val="000000" w:themeColor="text1"/>
        </w:rPr>
        <w:t xml:space="preserve"> </w:t>
      </w:r>
      <w:r w:rsidRPr="004602DE">
        <w:rPr>
          <w:b w:val="0"/>
          <w:color w:val="000000" w:themeColor="text1"/>
        </w:rPr>
        <w:t>Ventajas y desventajas de una computación distribuida de páginas</w:t>
      </w:r>
    </w:p>
    <w:p w:rsidR="0090573E" w:rsidRPr="0090573E" w:rsidRDefault="00203601" w:rsidP="0090573E">
      <w:pPr>
        <w:pStyle w:val="Ttulo2"/>
        <w:spacing w:after="240"/>
        <w:jc w:val="both"/>
        <w:rPr>
          <w:rFonts w:asciiTheme="minorHAnsi" w:hAnsiTheme="minorHAnsi" w:cs="Times New Roman"/>
          <w:color w:val="000000" w:themeColor="text1"/>
          <w:sz w:val="22"/>
        </w:rPr>
      </w:pPr>
      <w:r>
        <w:rPr>
          <w:rFonts w:asciiTheme="minorHAnsi" w:hAnsiTheme="minorHAnsi" w:cs="Times New Roman"/>
          <w:color w:val="000000" w:themeColor="text1"/>
          <w:sz w:val="22"/>
        </w:rPr>
        <w:t>2.2</w:t>
      </w:r>
      <w:r w:rsidRPr="004A4A22">
        <w:rPr>
          <w:rFonts w:asciiTheme="minorHAnsi" w:hAnsiTheme="minorHAnsi" w:cs="Times New Roman"/>
          <w:color w:val="000000" w:themeColor="text1"/>
          <w:sz w:val="22"/>
        </w:rPr>
        <w:t>.3 Comunicación</w:t>
      </w:r>
      <w:bookmarkEnd w:id="22"/>
      <w:r w:rsidRPr="004A4A22">
        <w:rPr>
          <w:rFonts w:asciiTheme="minorHAnsi" w:hAnsiTheme="minorHAnsi" w:cs="Times New Roman"/>
          <w:color w:val="000000" w:themeColor="text1"/>
          <w:sz w:val="22"/>
        </w:rPr>
        <w:t xml:space="preserve"> entre el cliente y el servidor</w:t>
      </w:r>
    </w:p>
    <w:p w:rsidR="0090573E" w:rsidRDefault="0090573E" w:rsidP="00203601">
      <w:pPr>
        <w:jc w:val="both"/>
        <w:rPr>
          <w:rFonts w:cs="Times New Roman"/>
          <w:color w:val="000000" w:themeColor="text1"/>
        </w:rPr>
      </w:pPr>
      <w:r w:rsidRPr="00251071">
        <w:rPr>
          <w:noProof/>
          <w:lang w:val="es-ES"/>
        </w:rPr>
        <w:pict>
          <v:shape id="_x0000_s1027" type="#_x0000_t202" style="position:absolute;left:0;text-align:left;margin-left:16.6pt;margin-top:152.6pt;width:416.65pt;height:21pt;z-index:251663360" wrapcoords="-39 0 -39 21098 21600 21098 21600 0 -39 0" stroked="f">
            <v:textbox style="mso-next-textbox:#_x0000_s1027;mso-fit-shape-to-text:t" inset="0,0,0,0">
              <w:txbxContent>
                <w:p w:rsidR="0090573E" w:rsidRDefault="0090573E" w:rsidP="00203601">
                  <w:pPr>
                    <w:pStyle w:val="Epgrafe"/>
                    <w:ind w:left="708" w:firstLine="708"/>
                    <w:rPr>
                      <w:rFonts w:eastAsiaTheme="minorHAnsi" w:cs="Times New Roman"/>
                      <w:b w:val="0"/>
                      <w:noProof/>
                      <w:color w:val="000000" w:themeColor="text1"/>
                    </w:rPr>
                  </w:pPr>
                  <w:bookmarkStart w:id="23" w:name="_Ref422753570"/>
                  <w:r w:rsidRPr="001A2BCF">
                    <w:rPr>
                      <w:color w:val="000000" w:themeColor="text1"/>
                    </w:rPr>
                    <w:t xml:space="preserve">Figura </w:t>
                  </w:r>
                  <w:r w:rsidRPr="001A2BCF">
                    <w:rPr>
                      <w:color w:val="000000" w:themeColor="text1"/>
                    </w:rPr>
                    <w:fldChar w:fldCharType="begin"/>
                  </w:r>
                  <w:r w:rsidRPr="001A2BCF">
                    <w:rPr>
                      <w:color w:val="000000" w:themeColor="text1"/>
                    </w:rPr>
                    <w:instrText xml:space="preserve"> SEQ Figura \* ARABIC </w:instrText>
                  </w:r>
                  <w:r w:rsidRPr="001A2BCF">
                    <w:rPr>
                      <w:color w:val="000000" w:themeColor="text1"/>
                    </w:rPr>
                    <w:fldChar w:fldCharType="separate"/>
                  </w:r>
                  <w:r>
                    <w:rPr>
                      <w:noProof/>
                      <w:color w:val="000000" w:themeColor="text1"/>
                    </w:rPr>
                    <w:t>2</w:t>
                  </w:r>
                  <w:r w:rsidRPr="001A2BCF">
                    <w:rPr>
                      <w:color w:val="000000" w:themeColor="text1"/>
                    </w:rPr>
                    <w:fldChar w:fldCharType="end"/>
                  </w:r>
                  <w:bookmarkEnd w:id="23"/>
                  <w:r w:rsidRPr="001A2BCF">
                    <w:rPr>
                      <w:color w:val="000000" w:themeColor="text1"/>
                    </w:rPr>
                    <w:t xml:space="preserve"> </w:t>
                  </w:r>
                  <w:r>
                    <w:rPr>
                      <w:b w:val="0"/>
                      <w:color w:val="000000" w:themeColor="text1"/>
                    </w:rPr>
                    <w:t>Comunicación síncrona versus comunicación asíncrona</w:t>
                  </w:r>
                  <w:proofErr w:type="gramStart"/>
                  <w:r w:rsidRPr="001A2BCF">
                    <w:rPr>
                      <w:b w:val="0"/>
                      <w:color w:val="000000" w:themeColor="text1"/>
                    </w:rPr>
                    <w:t>.</w:t>
                  </w:r>
                  <w:bookmarkStart w:id="24" w:name="BIB_e2008"/>
                  <w:bookmarkStart w:id="25" w:name="B4B_e2008"/>
                  <w:r w:rsidRPr="007C38B5">
                    <w:rPr>
                      <w:rFonts w:ascii="Calibri" w:hAnsi="Calibri" w:cs="Calibri"/>
                      <w:b w:val="0"/>
                      <w:color w:val="000000" w:themeColor="text1"/>
                    </w:rPr>
                    <w:t>[</w:t>
                  </w:r>
                  <w:bookmarkEnd w:id="24"/>
                  <w:bookmarkEnd w:id="25"/>
                  <w:proofErr w:type="gramEnd"/>
                  <w:r w:rsidRPr="007C38B5">
                    <w:rPr>
                      <w:rFonts w:ascii="Calibri" w:hAnsi="Calibri" w:cs="Calibri"/>
                      <w:b w:val="0"/>
                      <w:color w:val="000000" w:themeColor="text1"/>
                    </w:rPr>
                    <w:fldChar w:fldCharType="begin"/>
                  </w:r>
                  <w:r w:rsidRPr="007C38B5">
                    <w:rPr>
                      <w:rFonts w:ascii="Calibri" w:hAnsi="Calibri" w:cs="Calibri"/>
                      <w:b w:val="0"/>
                      <w:color w:val="000000" w:themeColor="text1"/>
                    </w:rPr>
                    <w:instrText xml:space="preserve"> REF BIB_e2008 \* MERGEFORMAT </w:instrText>
                  </w:r>
                  <w:r w:rsidRPr="007C38B5">
                    <w:rPr>
                      <w:rFonts w:ascii="Calibri" w:hAnsi="Calibri" w:cs="Calibri"/>
                      <w:b w:val="0"/>
                      <w:color w:val="000000" w:themeColor="text1"/>
                    </w:rPr>
                    <w:fldChar w:fldCharType="separate"/>
                  </w:r>
                  <w:r w:rsidRPr="007C38B5">
                    <w:rPr>
                      <w:rFonts w:ascii="Calibri" w:hAnsi="Calibri" w:cs="Calibri"/>
                      <w:b w:val="0"/>
                      <w:color w:val="000000" w:themeColor="text1"/>
                    </w:rPr>
                    <w:t>&lt;e2008&gt;</w:t>
                  </w:r>
                  <w:r w:rsidRPr="007C38B5">
                    <w:rPr>
                      <w:rFonts w:ascii="Calibri" w:hAnsi="Calibri" w:cs="Calibri"/>
                      <w:b w:val="0"/>
                      <w:color w:val="000000" w:themeColor="text1"/>
                    </w:rPr>
                    <w:fldChar w:fldCharType="end"/>
                  </w:r>
                  <w:r w:rsidRPr="007C38B5">
                    <w:rPr>
                      <w:rFonts w:ascii="Calibri" w:hAnsi="Calibri" w:cs="Calibri"/>
                      <w:b w:val="0"/>
                      <w:color w:val="000000" w:themeColor="text1"/>
                    </w:rPr>
                    <w:t>]</w:t>
                  </w:r>
                </w:p>
              </w:txbxContent>
            </v:textbox>
            <w10:wrap type="tight"/>
          </v:shape>
        </w:pict>
      </w:r>
      <w:r w:rsidRPr="00BC08E2">
        <w:rPr>
          <w:rFonts w:cs="Times New Roman"/>
          <w:noProof/>
          <w:color w:val="000000" w:themeColor="text1"/>
          <w:lang w:eastAsia="es-PY"/>
        </w:rPr>
        <w:drawing>
          <wp:inline distT="0" distB="0" distL="0" distR="0">
            <wp:extent cx="5288915" cy="1898650"/>
            <wp:effectExtent l="19050" t="0" r="6985" b="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1" cstate="print"/>
                    <a:srcRect/>
                    <a:stretch>
                      <a:fillRect/>
                    </a:stretch>
                  </pic:blipFill>
                  <pic:spPr bwMode="auto">
                    <a:xfrm>
                      <a:off x="0" y="0"/>
                      <a:ext cx="5288915" cy="1898650"/>
                    </a:xfrm>
                    <a:prstGeom prst="rect">
                      <a:avLst/>
                    </a:prstGeom>
                    <a:noFill/>
                  </pic:spPr>
                </pic:pic>
              </a:graphicData>
            </a:graphic>
          </wp:inline>
        </w:drawing>
      </w:r>
    </w:p>
    <w:p w:rsidR="00203601" w:rsidRPr="0090573E" w:rsidRDefault="00203601" w:rsidP="00203601">
      <w:pPr>
        <w:jc w:val="both"/>
        <w:rPr>
          <w:lang w:eastAsia="es-ES"/>
        </w:rPr>
      </w:pPr>
      <w:r w:rsidRPr="004A4A22">
        <w:rPr>
          <w:rFonts w:cs="Times New Roman"/>
          <w:color w:val="000000" w:themeColor="text1"/>
        </w:rPr>
        <w:t>Con</w:t>
      </w:r>
      <w:r>
        <w:rPr>
          <w:rFonts w:cs="Times New Roman"/>
          <w:color w:val="000000" w:themeColor="text1"/>
        </w:rPr>
        <w:t xml:space="preserve"> </w:t>
      </w:r>
      <w:r w:rsidRPr="004A4A22">
        <w:rPr>
          <w:rFonts w:cs="Times New Roman"/>
          <w:color w:val="000000" w:themeColor="text1"/>
        </w:rPr>
        <w:t xml:space="preserve">las </w:t>
      </w:r>
      <w:r>
        <w:rPr>
          <w:rFonts w:cs="Times New Roman"/>
          <w:color w:val="000000" w:themeColor="text1"/>
        </w:rPr>
        <w:t>RIA</w:t>
      </w:r>
      <w:r w:rsidRPr="004A4A22">
        <w:rPr>
          <w:rFonts w:cs="Times New Roman"/>
          <w:color w:val="000000" w:themeColor="text1"/>
        </w:rPr>
        <w:t xml:space="preserve"> se crean mecanismos para reducir al mínimo la transferencia de los datos migrando las capas de interacción y presentación del servidor al cliente. Las </w:t>
      </w:r>
      <w:r>
        <w:rPr>
          <w:rFonts w:cs="Times New Roman"/>
          <w:color w:val="000000" w:themeColor="text1"/>
        </w:rPr>
        <w:t>RIA</w:t>
      </w:r>
      <w:r w:rsidRPr="004A4A22">
        <w:rPr>
          <w:rFonts w:cs="Times New Roman"/>
          <w:color w:val="000000" w:themeColor="text1"/>
        </w:rPr>
        <w:t xml:space="preserve"> soportan</w:t>
      </w:r>
      <w:r>
        <w:rPr>
          <w:rFonts w:cs="Times New Roman"/>
          <w:color w:val="000000" w:themeColor="text1"/>
        </w:rPr>
        <w:t xml:space="preserve"> comunicaciones </w:t>
      </w:r>
      <w:r w:rsidRPr="004A4A22">
        <w:rPr>
          <w:rFonts w:cs="Times New Roman"/>
          <w:color w:val="000000" w:themeColor="text1"/>
        </w:rPr>
        <w:t>asíncronas entre el cliente y el servidor para la distribución de objetos de dominio, datos y la computación.</w:t>
      </w:r>
      <w:r w:rsidR="0090573E">
        <w:rPr>
          <w:lang w:eastAsia="es-ES"/>
        </w:rPr>
        <w:t xml:space="preserve"> </w:t>
      </w:r>
      <w:r w:rsidRPr="004A4A22">
        <w:rPr>
          <w:rFonts w:cs="Times New Roman"/>
          <w:color w:val="000000" w:themeColor="text1"/>
        </w:rPr>
        <w:t>En la</w:t>
      </w:r>
      <w:r>
        <w:rPr>
          <w:rFonts w:cs="Times New Roman"/>
          <w:color w:val="000000" w:themeColor="text1"/>
        </w:rPr>
        <w:t xml:space="preserve"> </w:t>
      </w:r>
      <w:r w:rsidR="00251071">
        <w:rPr>
          <w:rFonts w:cs="Times New Roman"/>
          <w:color w:val="000000" w:themeColor="text1"/>
        </w:rPr>
        <w:fldChar w:fldCharType="begin"/>
      </w:r>
      <w:r>
        <w:rPr>
          <w:rFonts w:cs="Times New Roman"/>
          <w:color w:val="000000" w:themeColor="text1"/>
        </w:rPr>
        <w:instrText xml:space="preserve"> REF _Ref422753570 \h </w:instrText>
      </w:r>
      <w:r w:rsidR="00251071">
        <w:rPr>
          <w:rFonts w:cs="Times New Roman"/>
          <w:color w:val="000000" w:themeColor="text1"/>
        </w:rPr>
      </w:r>
      <w:r w:rsidR="00251071">
        <w:rPr>
          <w:rFonts w:cs="Times New Roman"/>
          <w:color w:val="000000" w:themeColor="text1"/>
        </w:rPr>
        <w:fldChar w:fldCharType="separate"/>
      </w:r>
      <w:r w:rsidRPr="001A2BCF">
        <w:rPr>
          <w:color w:val="000000" w:themeColor="text1"/>
        </w:rPr>
        <w:t xml:space="preserve">Figura </w:t>
      </w:r>
      <w:r>
        <w:rPr>
          <w:noProof/>
          <w:color w:val="000000" w:themeColor="text1"/>
        </w:rPr>
        <w:t>2</w:t>
      </w:r>
      <w:r w:rsidR="00251071">
        <w:rPr>
          <w:rFonts w:cs="Times New Roman"/>
          <w:color w:val="000000" w:themeColor="text1"/>
        </w:rPr>
        <w:fldChar w:fldCharType="end"/>
      </w:r>
      <w:r w:rsidRPr="004A4A22">
        <w:rPr>
          <w:rFonts w:cs="Times New Roman"/>
          <w:color w:val="000000" w:themeColor="text1"/>
        </w:rPr>
        <w:t xml:space="preserve"> </w:t>
      </w:r>
      <w:r>
        <w:rPr>
          <w:rFonts w:cs="Times New Roman"/>
          <w:color w:val="000000" w:themeColor="text1"/>
        </w:rPr>
        <w:t xml:space="preserve">se </w:t>
      </w:r>
      <w:r w:rsidRPr="004A4A22">
        <w:rPr>
          <w:rFonts w:cs="Times New Roman"/>
          <w:color w:val="000000" w:themeColor="text1"/>
        </w:rPr>
        <w:t>puede ver una comparativa con respecto a la comunicación entre los pares cliente y servidor, de las aplicaciones de la web 1.0</w:t>
      </w:r>
      <w:r>
        <w:rPr>
          <w:rFonts w:cs="Times New Roman"/>
          <w:color w:val="000000" w:themeColor="text1"/>
        </w:rPr>
        <w:t xml:space="preserve"> (lado izquierdo)</w:t>
      </w:r>
      <w:r w:rsidRPr="004A4A22">
        <w:rPr>
          <w:rFonts w:cs="Times New Roman"/>
          <w:color w:val="000000" w:themeColor="text1"/>
        </w:rPr>
        <w:t xml:space="preserve"> y las actuales basadas en </w:t>
      </w:r>
      <w:r w:rsidRPr="00524FF6">
        <w:rPr>
          <w:rFonts w:cs="Times New Roman"/>
          <w:color w:val="000000" w:themeColor="text1"/>
        </w:rPr>
        <w:t>RIA</w:t>
      </w:r>
      <w:r>
        <w:rPr>
          <w:rFonts w:cs="Times New Roman"/>
          <w:color w:val="000000" w:themeColor="text1"/>
        </w:rPr>
        <w:t xml:space="preserve"> (lado derecho)</w:t>
      </w:r>
      <w:r w:rsidRPr="004A4A22">
        <w:rPr>
          <w:rFonts w:cs="Times New Roman"/>
          <w:color w:val="000000" w:themeColor="text1"/>
        </w:rPr>
        <w:t xml:space="preserve">. </w:t>
      </w:r>
      <w:r w:rsidRPr="004A4A22">
        <w:rPr>
          <w:rFonts w:cs="Times New Roman"/>
          <w:color w:val="000000"/>
        </w:rPr>
        <w:t>En las aplicaciones web tradicionales, los datos residen en el servidor, y los clientes a medida que necesitan alguna actualización de página, llevan a cabo la solicitud de actualización por medio de la activación de algún enlace navegacional (que puede ser algún hipervínculo, botón de solicitud de registro de usuario, etc.). Seguidamente, en respuesta a la solicitud del cliente, el servidor devuelve la página con la actualización correspondiente. La comunicación es lleva</w:t>
      </w:r>
      <w:r>
        <w:rPr>
          <w:rFonts w:cs="Times New Roman"/>
          <w:color w:val="000000"/>
        </w:rPr>
        <w:t>d</w:t>
      </w:r>
      <w:r w:rsidRPr="004A4A22">
        <w:rPr>
          <w:rFonts w:cs="Times New Roman"/>
          <w:color w:val="000000"/>
        </w:rPr>
        <w:t xml:space="preserve">a a cabo de una manera síncrona, en donde un evento del usuario es necesariamente el elemento disparador de una solicitud al servidor. Con las </w:t>
      </w:r>
      <w:r w:rsidRPr="00524FF6">
        <w:rPr>
          <w:rFonts w:cs="Times New Roman"/>
          <w:color w:val="000000"/>
        </w:rPr>
        <w:t>RIA</w:t>
      </w:r>
      <w:r w:rsidRPr="004A4A22">
        <w:rPr>
          <w:rFonts w:cs="Times New Roman"/>
          <w:color w:val="000000"/>
        </w:rPr>
        <w:t>, un motor instalado en el cliente es el encargado de gestionar las solicitudes de transferencia de los datos al servidor y de gestionar los cambios en la disposición de los distintos elementos en la interfaz del usuario. Las solicitudes al servidor</w:t>
      </w:r>
      <w:r>
        <w:rPr>
          <w:rFonts w:cs="Times New Roman"/>
          <w:color w:val="000000"/>
        </w:rPr>
        <w:t>,</w:t>
      </w:r>
      <w:r w:rsidRPr="004A4A22">
        <w:rPr>
          <w:rFonts w:cs="Times New Roman"/>
          <w:color w:val="000000"/>
        </w:rPr>
        <w:t xml:space="preserve"> al ser gestionadas asíncronamente por un motor (o </w:t>
      </w:r>
      <w:r w:rsidRPr="000254F9">
        <w:rPr>
          <w:rFonts w:cs="Times New Roman"/>
          <w:i/>
          <w:color w:val="000000"/>
        </w:rPr>
        <w:t>plug</w:t>
      </w:r>
      <w:r>
        <w:rPr>
          <w:rFonts w:cs="Times New Roman"/>
          <w:i/>
          <w:color w:val="000000"/>
        </w:rPr>
        <w:t>-</w:t>
      </w:r>
      <w:r w:rsidRPr="000254F9">
        <w:rPr>
          <w:rFonts w:cs="Times New Roman"/>
          <w:i/>
          <w:color w:val="000000"/>
        </w:rPr>
        <w:t>in</w:t>
      </w:r>
      <w:r w:rsidRPr="004A4A22">
        <w:rPr>
          <w:rFonts w:cs="Times New Roman"/>
          <w:color w:val="000000"/>
        </w:rPr>
        <w:t>) instalado en el cliente, permite</w:t>
      </w:r>
      <w:r>
        <w:rPr>
          <w:rFonts w:cs="Times New Roman"/>
          <w:color w:val="000000"/>
        </w:rPr>
        <w:t>n</w:t>
      </w:r>
      <w:r w:rsidRPr="004A4A22">
        <w:rPr>
          <w:rFonts w:cs="Times New Roman"/>
          <w:color w:val="000000"/>
        </w:rPr>
        <w:t xml:space="preserve"> a la aplicación llevar a cabo diversas acciones en paralelo, como por ejemplo, actualizar distintas porciones de una misma página en un momento dado. </w:t>
      </w:r>
    </w:p>
    <w:p w:rsidR="0090573E" w:rsidRDefault="00203601" w:rsidP="00203601">
      <w:pPr>
        <w:jc w:val="both"/>
        <w:rPr>
          <w:rFonts w:cs="Times New Roman"/>
          <w:color w:val="000000"/>
        </w:rPr>
      </w:pPr>
      <w:r w:rsidRPr="004A4A22">
        <w:rPr>
          <w:rFonts w:cs="Times New Roman"/>
          <w:color w:val="000000"/>
        </w:rPr>
        <w:t xml:space="preserve">En la </w:t>
      </w:r>
      <w:r w:rsidR="00251071">
        <w:rPr>
          <w:rFonts w:cs="Times New Roman"/>
          <w:color w:val="000000"/>
        </w:rPr>
        <w:fldChar w:fldCharType="begin"/>
      </w:r>
      <w:r>
        <w:rPr>
          <w:rFonts w:cs="Times New Roman"/>
          <w:color w:val="000000"/>
        </w:rPr>
        <w:instrText xml:space="preserve"> REF _Ref422753603 \h </w:instrText>
      </w:r>
      <w:r w:rsidR="00251071">
        <w:rPr>
          <w:rFonts w:cs="Times New Roman"/>
          <w:color w:val="000000"/>
        </w:rPr>
      </w:r>
      <w:r w:rsidR="00251071">
        <w:rPr>
          <w:rFonts w:cs="Times New Roman"/>
          <w:color w:val="000000"/>
        </w:rPr>
        <w:fldChar w:fldCharType="separate"/>
      </w:r>
      <w:r w:rsidRPr="001A2BCF">
        <w:rPr>
          <w:color w:val="000000" w:themeColor="text1"/>
        </w:rPr>
        <w:t xml:space="preserve">Tabla </w:t>
      </w:r>
      <w:r>
        <w:rPr>
          <w:noProof/>
          <w:color w:val="000000" w:themeColor="text1"/>
        </w:rPr>
        <w:t>3</w:t>
      </w:r>
      <w:r w:rsidR="00251071">
        <w:rPr>
          <w:rFonts w:cs="Times New Roman"/>
          <w:color w:val="000000"/>
        </w:rPr>
        <w:fldChar w:fldCharType="end"/>
      </w:r>
      <w:r>
        <w:rPr>
          <w:rFonts w:cs="Times New Roman"/>
          <w:color w:val="000000"/>
        </w:rPr>
        <w:t xml:space="preserve"> </w:t>
      </w:r>
      <w:r w:rsidRPr="004A4A22">
        <w:rPr>
          <w:rFonts w:cs="Times New Roman"/>
          <w:color w:val="000000"/>
        </w:rPr>
        <w:t>se muestran algunas ventajas y desventajas de una comunicación asíncrona entre el cliente y el servidor</w:t>
      </w:r>
      <w:r>
        <w:rPr>
          <w:rFonts w:cs="Times New Roman"/>
          <w:color w:val="000000"/>
        </w:rPr>
        <w:t xml:space="preserve">. </w:t>
      </w:r>
    </w:p>
    <w:p w:rsidR="0090573E" w:rsidRDefault="0090573E" w:rsidP="00203601">
      <w:pPr>
        <w:jc w:val="both"/>
        <w:rPr>
          <w:rFonts w:cs="Times New Roman"/>
          <w:color w:val="000000"/>
        </w:rPr>
      </w:pPr>
    </w:p>
    <w:p w:rsidR="0090573E" w:rsidRDefault="0090573E" w:rsidP="00203601">
      <w:pPr>
        <w:jc w:val="both"/>
        <w:rPr>
          <w:rFonts w:cs="Times New Roman"/>
          <w:color w:val="000000"/>
        </w:rPr>
      </w:pPr>
    </w:p>
    <w:p w:rsidR="0090573E" w:rsidRPr="004A4A22" w:rsidRDefault="0090573E" w:rsidP="00203601">
      <w:pPr>
        <w:jc w:val="both"/>
        <w:rPr>
          <w:rFonts w:cs="Times New Roman"/>
          <w:color w:val="000000"/>
        </w:rPr>
      </w:pPr>
    </w:p>
    <w:tbl>
      <w:tblPr>
        <w:tblW w:w="0" w:type="auto"/>
        <w:tblInd w:w="108" w:type="dxa"/>
        <w:tblLook w:val="04A0"/>
      </w:tblPr>
      <w:tblGrid>
        <w:gridCol w:w="4410"/>
        <w:gridCol w:w="3998"/>
      </w:tblGrid>
      <w:tr w:rsidR="00203601" w:rsidRPr="004A4A22" w:rsidTr="00066285">
        <w:trPr>
          <w:trHeight w:val="175"/>
        </w:trPr>
        <w:tc>
          <w:tcPr>
            <w:tcW w:w="4410"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rPr>
                <w:rFonts w:cs="Times New Roman"/>
                <w:b/>
                <w:bCs/>
                <w:color w:val="000000" w:themeColor="text1"/>
                <w:sz w:val="18"/>
                <w:szCs w:val="18"/>
              </w:rPr>
            </w:pPr>
            <w:r w:rsidRPr="004A4A22">
              <w:rPr>
                <w:rFonts w:cs="Times New Roman"/>
                <w:b/>
                <w:color w:val="000000" w:themeColor="text1"/>
                <w:sz w:val="18"/>
                <w:szCs w:val="18"/>
              </w:rPr>
              <w:lastRenderedPageBreak/>
              <w:t>Ventajas</w:t>
            </w:r>
          </w:p>
        </w:tc>
        <w:tc>
          <w:tcPr>
            <w:tcW w:w="3998"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rPr>
                <w:rFonts w:cs="Times New Roman"/>
                <w:b/>
                <w:bCs/>
                <w:color w:val="000000" w:themeColor="text1"/>
                <w:sz w:val="18"/>
                <w:szCs w:val="18"/>
              </w:rPr>
            </w:pPr>
            <w:r w:rsidRPr="004A4A22">
              <w:rPr>
                <w:rFonts w:cs="Times New Roman"/>
                <w:b/>
                <w:color w:val="000000" w:themeColor="text1"/>
                <w:sz w:val="18"/>
                <w:szCs w:val="18"/>
              </w:rPr>
              <w:t>Desventajas</w:t>
            </w:r>
          </w:p>
        </w:tc>
      </w:tr>
      <w:tr w:rsidR="00203601" w:rsidRPr="004A4A22" w:rsidTr="00066285">
        <w:trPr>
          <w:trHeight w:val="1094"/>
        </w:trPr>
        <w:tc>
          <w:tcPr>
            <w:tcW w:w="4410" w:type="dxa"/>
            <w:tcBorders>
              <w:top w:val="single" w:sz="4" w:space="0" w:color="auto"/>
              <w:left w:val="single" w:sz="4" w:space="0" w:color="auto"/>
              <w:bottom w:val="single" w:sz="4" w:space="0" w:color="auto"/>
              <w:right w:val="single" w:sz="4" w:space="0" w:color="auto"/>
            </w:tcBorders>
            <w:hideMark/>
          </w:tcPr>
          <w:p w:rsidR="00203601" w:rsidRPr="004A4A22" w:rsidRDefault="00203601" w:rsidP="00203601">
            <w:pPr>
              <w:pStyle w:val="Prrafodelista"/>
              <w:numPr>
                <w:ilvl w:val="0"/>
                <w:numId w:val="7"/>
              </w:numPr>
              <w:rPr>
                <w:rFonts w:cs="Times New Roman"/>
                <w:b/>
                <w:bCs/>
                <w:color w:val="000000" w:themeColor="text1"/>
                <w:sz w:val="18"/>
              </w:rPr>
            </w:pPr>
            <w:r w:rsidRPr="004A4A22">
              <w:rPr>
                <w:rFonts w:cs="Times New Roman"/>
                <w:color w:val="000000" w:themeColor="text1"/>
                <w:sz w:val="18"/>
              </w:rPr>
              <w:t>Es posible llevar a cabo el refrescado parcial de las páginas</w:t>
            </w:r>
            <w:r w:rsidRPr="004A4A22">
              <w:rPr>
                <w:rFonts w:cs="Times New Roman"/>
                <w:sz w:val="18"/>
              </w:rPr>
              <w:t xml:space="preserve">, abarcando solamente las zonas de interés. </w:t>
            </w:r>
          </w:p>
          <w:p w:rsidR="00203601" w:rsidRPr="004A4A22" w:rsidRDefault="00203601" w:rsidP="00203601">
            <w:pPr>
              <w:pStyle w:val="Prrafodelista"/>
              <w:numPr>
                <w:ilvl w:val="0"/>
                <w:numId w:val="7"/>
              </w:numPr>
              <w:rPr>
                <w:rFonts w:cs="Times New Roman"/>
                <w:b/>
                <w:bCs/>
                <w:color w:val="000000" w:themeColor="text1"/>
                <w:sz w:val="18"/>
              </w:rPr>
            </w:pPr>
            <w:r w:rsidRPr="004A4A22">
              <w:rPr>
                <w:rFonts w:cs="Times New Roman"/>
                <w:sz w:val="18"/>
              </w:rPr>
              <w:t>Se mejora la interacción del usuario con la aplicación.</w:t>
            </w:r>
          </w:p>
          <w:p w:rsidR="00203601" w:rsidRPr="004A4A22" w:rsidRDefault="00203601" w:rsidP="00203601">
            <w:pPr>
              <w:pStyle w:val="Prrafodelista"/>
              <w:numPr>
                <w:ilvl w:val="0"/>
                <w:numId w:val="7"/>
              </w:numPr>
              <w:rPr>
                <w:b/>
                <w:bCs/>
                <w:color w:val="000000" w:themeColor="text1"/>
                <w:sz w:val="18"/>
                <w:szCs w:val="18"/>
              </w:rPr>
            </w:pPr>
            <w:r w:rsidRPr="004A4A22">
              <w:rPr>
                <w:rFonts w:cs="Times New Roman"/>
                <w:i/>
                <w:sz w:val="18"/>
              </w:rPr>
              <w:t>Server-push</w:t>
            </w:r>
            <w:r w:rsidRPr="004A4A22">
              <w:rPr>
                <w:rStyle w:val="Refdenotaalpie"/>
                <w:rFonts w:cs="Times New Roman"/>
                <w:i/>
                <w:sz w:val="18"/>
              </w:rPr>
              <w:footnoteReference w:id="9"/>
            </w:r>
            <w:r w:rsidRPr="004A4A22">
              <w:rPr>
                <w:rFonts w:cs="Times New Roman"/>
                <w:sz w:val="18"/>
              </w:rPr>
              <w:t>.</w:t>
            </w:r>
          </w:p>
        </w:tc>
        <w:tc>
          <w:tcPr>
            <w:tcW w:w="3998" w:type="dxa"/>
            <w:tcBorders>
              <w:top w:val="single" w:sz="4" w:space="0" w:color="auto"/>
              <w:left w:val="single" w:sz="4" w:space="0" w:color="auto"/>
              <w:bottom w:val="single" w:sz="4" w:space="0" w:color="auto"/>
              <w:right w:val="single" w:sz="4" w:space="0" w:color="auto"/>
            </w:tcBorders>
            <w:hideMark/>
          </w:tcPr>
          <w:p w:rsidR="00203601" w:rsidRPr="004A4A22" w:rsidRDefault="00203601" w:rsidP="00203601">
            <w:pPr>
              <w:pStyle w:val="Prrafodelista"/>
              <w:numPr>
                <w:ilvl w:val="0"/>
                <w:numId w:val="7"/>
              </w:numPr>
              <w:rPr>
                <w:rFonts w:cs="Times New Roman"/>
                <w:color w:val="000000" w:themeColor="text1"/>
                <w:sz w:val="18"/>
                <w:szCs w:val="18"/>
              </w:rPr>
            </w:pPr>
            <w:r w:rsidRPr="004A4A22">
              <w:rPr>
                <w:rFonts w:cs="Times New Roman"/>
                <w:color w:val="000000" w:themeColor="text1"/>
                <w:sz w:val="18"/>
                <w:szCs w:val="18"/>
              </w:rPr>
              <w:t>Se incrementan los esfuerzos de desarrollo de las aplicaciones.</w:t>
            </w:r>
          </w:p>
          <w:p w:rsidR="00203601" w:rsidRPr="004A4A22" w:rsidRDefault="00203601" w:rsidP="00203601">
            <w:pPr>
              <w:pStyle w:val="Prrafodelista"/>
              <w:keepNext/>
              <w:numPr>
                <w:ilvl w:val="0"/>
                <w:numId w:val="7"/>
              </w:numPr>
              <w:rPr>
                <w:rFonts w:cs="Times New Roman"/>
                <w:color w:val="000000" w:themeColor="text1"/>
                <w:sz w:val="18"/>
                <w:szCs w:val="18"/>
              </w:rPr>
            </w:pPr>
            <w:r w:rsidRPr="004A4A22">
              <w:rPr>
                <w:rFonts w:cs="Times New Roman"/>
                <w:color w:val="000000" w:themeColor="text1"/>
                <w:sz w:val="18"/>
                <w:szCs w:val="18"/>
              </w:rPr>
              <w:t xml:space="preserve">El </w:t>
            </w:r>
            <w:r w:rsidRPr="00943F83">
              <w:rPr>
                <w:rFonts w:cs="Times New Roman"/>
                <w:i/>
                <w:color w:val="000000" w:themeColor="text1"/>
                <w:sz w:val="18"/>
                <w:szCs w:val="18"/>
              </w:rPr>
              <w:t>testing</w:t>
            </w:r>
            <w:r w:rsidRPr="004A4A22">
              <w:rPr>
                <w:rFonts w:cs="Times New Roman"/>
                <w:color w:val="000000" w:themeColor="text1"/>
                <w:sz w:val="18"/>
                <w:szCs w:val="18"/>
              </w:rPr>
              <w:t xml:space="preserve"> de las aplicaciones se vuelve más complejo.</w:t>
            </w:r>
          </w:p>
        </w:tc>
      </w:tr>
    </w:tbl>
    <w:p w:rsidR="00203601" w:rsidRPr="001A2BCF" w:rsidRDefault="00203601" w:rsidP="00203601">
      <w:pPr>
        <w:pStyle w:val="Epgrafe"/>
        <w:ind w:firstLine="708"/>
        <w:rPr>
          <w:b w:val="0"/>
          <w:color w:val="000000" w:themeColor="text1"/>
        </w:rPr>
      </w:pPr>
      <w:bookmarkStart w:id="26" w:name="_Ref422753603"/>
      <w:bookmarkStart w:id="27" w:name="_Toc350743962"/>
      <w:r w:rsidRPr="001A2BCF">
        <w:rPr>
          <w:color w:val="000000" w:themeColor="text1"/>
        </w:rPr>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3</w:t>
      </w:r>
      <w:r w:rsidR="00251071">
        <w:rPr>
          <w:color w:val="000000" w:themeColor="text1"/>
        </w:rPr>
        <w:fldChar w:fldCharType="end"/>
      </w:r>
      <w:bookmarkEnd w:id="26"/>
      <w:r w:rsidRPr="001A2BCF">
        <w:rPr>
          <w:color w:val="000000" w:themeColor="text1"/>
        </w:rPr>
        <w:t xml:space="preserve"> </w:t>
      </w:r>
      <w:r w:rsidRPr="001A2BCF">
        <w:rPr>
          <w:b w:val="0"/>
          <w:color w:val="000000" w:themeColor="text1"/>
        </w:rPr>
        <w:t>Ventajas y desventajas de una comunicación asíncrona en entre el cliente y el servidor</w:t>
      </w:r>
    </w:p>
    <w:p w:rsidR="00203601" w:rsidRPr="00B1742A" w:rsidRDefault="00203601" w:rsidP="00203601">
      <w:pPr>
        <w:pStyle w:val="Ttulo2"/>
        <w:spacing w:after="240"/>
        <w:jc w:val="both"/>
        <w:rPr>
          <w:rFonts w:asciiTheme="minorHAnsi" w:hAnsiTheme="minorHAnsi" w:cs="Times New Roman"/>
          <w:b w:val="0"/>
          <w:color w:val="000000" w:themeColor="text1"/>
          <w:sz w:val="22"/>
          <w:lang w:val="es-PY"/>
        </w:rPr>
      </w:pPr>
      <w:r>
        <w:rPr>
          <w:rFonts w:asciiTheme="minorHAnsi" w:hAnsiTheme="minorHAnsi" w:cs="Times New Roman"/>
          <w:color w:val="000000" w:themeColor="text1"/>
          <w:sz w:val="22"/>
          <w:lang w:val="es-PY"/>
        </w:rPr>
        <w:t>2.2</w:t>
      </w:r>
      <w:r w:rsidRPr="004A4A22">
        <w:rPr>
          <w:rFonts w:asciiTheme="minorHAnsi" w:hAnsiTheme="minorHAnsi" w:cs="Times New Roman"/>
          <w:color w:val="000000" w:themeColor="text1"/>
          <w:sz w:val="22"/>
          <w:lang w:val="es-PY"/>
        </w:rPr>
        <w:t>.4 Presentaciones enriquecidas</w:t>
      </w:r>
      <w:bookmarkEnd w:id="27"/>
    </w:p>
    <w:p w:rsidR="00203601" w:rsidRPr="004A4A22" w:rsidRDefault="00203601" w:rsidP="00203601">
      <w:pPr>
        <w:spacing w:after="240"/>
        <w:jc w:val="both"/>
        <w:rPr>
          <w:rFonts w:cs="Times New Roman"/>
          <w:color w:val="000000" w:themeColor="text1"/>
        </w:rPr>
      </w:pPr>
      <w:r w:rsidRPr="004A4A22">
        <w:rPr>
          <w:rFonts w:cs="Times New Roman"/>
          <w:color w:val="000000" w:themeColor="text1"/>
        </w:rPr>
        <w:t>Las interfaces de usuario ofrecen una mayor riqueza con el manejo de eventos en el lado del cliente y</w:t>
      </w:r>
      <w:r>
        <w:rPr>
          <w:rFonts w:cs="Times New Roman"/>
          <w:color w:val="000000" w:themeColor="text1"/>
        </w:rPr>
        <w:t xml:space="preserve"> con la inclusión de</w:t>
      </w:r>
      <w:r w:rsidRPr="004A4A22">
        <w:rPr>
          <w:rFonts w:cs="Times New Roman"/>
          <w:color w:val="000000" w:themeColor="text1"/>
        </w:rPr>
        <w:t xml:space="preserve"> </w:t>
      </w:r>
      <w:r w:rsidRPr="004A4A22">
        <w:rPr>
          <w:rFonts w:cs="Times New Roman"/>
          <w:i/>
          <w:color w:val="000000" w:themeColor="text1"/>
        </w:rPr>
        <w:t>widgets</w:t>
      </w:r>
      <w:r w:rsidRPr="004A4A22">
        <w:rPr>
          <w:rFonts w:cs="Times New Roman"/>
          <w:color w:val="000000" w:themeColor="text1"/>
        </w:rPr>
        <w:t xml:space="preserve"> interactivos</w:t>
      </w:r>
      <w:r>
        <w:rPr>
          <w:rFonts w:cs="Times New Roman"/>
          <w:color w:val="000000" w:themeColor="text1"/>
        </w:rPr>
        <w:t xml:space="preserve">. Los </w:t>
      </w:r>
      <w:r w:rsidRPr="002E118F">
        <w:rPr>
          <w:rFonts w:cs="Times New Roman"/>
          <w:i/>
          <w:color w:val="000000" w:themeColor="text1"/>
        </w:rPr>
        <w:t>widgets</w:t>
      </w:r>
      <w:r w:rsidRPr="004A4A22">
        <w:rPr>
          <w:rFonts w:cs="Times New Roman"/>
          <w:color w:val="000000" w:themeColor="text1"/>
        </w:rPr>
        <w:t xml:space="preserve"> son micro programas empotrados dentro de las página</w:t>
      </w:r>
      <w:r>
        <w:rPr>
          <w:rFonts w:cs="Times New Roman"/>
          <w:color w:val="000000" w:themeColor="text1"/>
        </w:rPr>
        <w:t>s web y son administrado</w:t>
      </w:r>
      <w:r w:rsidRPr="004A4A22">
        <w:rPr>
          <w:rFonts w:cs="Times New Roman"/>
          <w:color w:val="000000" w:themeColor="text1"/>
        </w:rPr>
        <w:t xml:space="preserve">s por un motor de </w:t>
      </w:r>
      <w:r w:rsidRPr="004A4A22">
        <w:rPr>
          <w:rFonts w:cs="Times New Roman"/>
          <w:i/>
          <w:color w:val="000000" w:themeColor="text1"/>
        </w:rPr>
        <w:t>widgets</w:t>
      </w:r>
      <w:r w:rsidRPr="004A4A22">
        <w:rPr>
          <w:rFonts w:cs="Times New Roman"/>
          <w:color w:val="000000" w:themeColor="text1"/>
        </w:rPr>
        <w:t xml:space="preserve"> (que podría ser un </w:t>
      </w:r>
      <w:r w:rsidRPr="002E118F">
        <w:rPr>
          <w:rFonts w:cs="Times New Roman"/>
          <w:i/>
          <w:color w:val="000000" w:themeColor="text1"/>
        </w:rPr>
        <w:t>plug-in</w:t>
      </w:r>
      <w:r w:rsidRPr="004A4A22">
        <w:rPr>
          <w:rFonts w:cs="Times New Roman"/>
          <w:color w:val="000000" w:themeColor="text1"/>
        </w:rPr>
        <w:t xml:space="preserve"> instalado en el navegador). Los </w:t>
      </w:r>
      <w:r w:rsidRPr="004A4A22">
        <w:rPr>
          <w:rFonts w:cs="Times New Roman"/>
          <w:i/>
          <w:color w:val="000000" w:themeColor="text1"/>
        </w:rPr>
        <w:t>widgets</w:t>
      </w:r>
      <w:r w:rsidRPr="004A4A22">
        <w:rPr>
          <w:rFonts w:cs="Times New Roman"/>
          <w:color w:val="000000" w:themeColor="text1"/>
        </w:rPr>
        <w:t xml:space="preserve"> presentan funciones bien específicas que por lo común resultan de utilidad a los usuarios tales como: presentar el estado del tiempo, la hora de diversos países, la cotización de las monedas extranjeras, calculadoras, entre otros. Los elementos multimedia dentro de las páginas como la intrusión de audio y video de alta calidad, a la par de animaciones también son características típicas de las </w:t>
      </w:r>
      <w:r w:rsidRPr="00524FF6">
        <w:rPr>
          <w:rFonts w:cs="Times New Roman"/>
          <w:color w:val="000000" w:themeColor="text1"/>
        </w:rPr>
        <w:t>RIA</w:t>
      </w:r>
      <w:r>
        <w:rPr>
          <w:rFonts w:cs="Times New Roman"/>
          <w:color w:val="000000" w:themeColor="text1"/>
        </w:rPr>
        <w:t>.</w:t>
      </w:r>
      <w:r w:rsidRPr="004A4A22">
        <w:rPr>
          <w:rFonts w:cs="Times New Roman"/>
          <w:color w:val="000000" w:themeColor="text1"/>
        </w:rPr>
        <w:t xml:space="preserve"> </w:t>
      </w:r>
      <w:r>
        <w:rPr>
          <w:rFonts w:cs="Times New Roman"/>
          <w:color w:val="000000" w:themeColor="text1"/>
        </w:rPr>
        <w:t>A</w:t>
      </w:r>
      <w:r w:rsidRPr="004A4A22">
        <w:rPr>
          <w:rFonts w:cs="Times New Roman"/>
          <w:color w:val="000000" w:themeColor="text1"/>
        </w:rPr>
        <w:t xml:space="preserve">sí también, la capacidad de arrastrar y soltar elementos dentro de la interfaz, las auto-sugerencias de datos a medida que se va escribiendo un patrón en un campo y el refrescado automático de las páginas (o porciones de esta), son otras de las características interesantes que pueden encontrarse. </w:t>
      </w:r>
    </w:p>
    <w:p w:rsidR="00203601" w:rsidRDefault="00203601" w:rsidP="00203601">
      <w:pPr>
        <w:spacing w:after="0"/>
        <w:jc w:val="both"/>
        <w:rPr>
          <w:rFonts w:cs="Times New Roman"/>
          <w:color w:val="000000" w:themeColor="text1"/>
        </w:rPr>
      </w:pPr>
      <w:r>
        <w:rPr>
          <w:rFonts w:cs="Times New Roman"/>
          <w:color w:val="000000" w:themeColor="text1"/>
        </w:rPr>
        <w:t xml:space="preserve"> </w:t>
      </w:r>
      <w:r w:rsidRPr="004A4A22">
        <w:rPr>
          <w:rFonts w:cs="Times New Roman"/>
          <w:color w:val="000000" w:themeColor="text1"/>
        </w:rPr>
        <w:t xml:space="preserve">En la </w:t>
      </w:r>
      <w:r w:rsidR="00251071">
        <w:rPr>
          <w:rFonts w:cs="Times New Roman"/>
          <w:color w:val="000000" w:themeColor="text1"/>
        </w:rPr>
        <w:fldChar w:fldCharType="begin"/>
      </w:r>
      <w:r>
        <w:rPr>
          <w:rFonts w:cs="Times New Roman"/>
          <w:color w:val="000000" w:themeColor="text1"/>
        </w:rPr>
        <w:instrText xml:space="preserve"> REF _Ref422753628 \h </w:instrText>
      </w:r>
      <w:r w:rsidR="00251071">
        <w:rPr>
          <w:rFonts w:cs="Times New Roman"/>
          <w:color w:val="000000" w:themeColor="text1"/>
        </w:rPr>
      </w:r>
      <w:r w:rsidR="00251071">
        <w:rPr>
          <w:rFonts w:cs="Times New Roman"/>
          <w:color w:val="000000" w:themeColor="text1"/>
        </w:rPr>
        <w:fldChar w:fldCharType="separate"/>
      </w:r>
      <w:r w:rsidRPr="003C719B">
        <w:rPr>
          <w:color w:val="000000" w:themeColor="text1"/>
        </w:rPr>
        <w:t xml:space="preserve">Tabla </w:t>
      </w:r>
      <w:r>
        <w:rPr>
          <w:noProof/>
          <w:color w:val="000000" w:themeColor="text1"/>
        </w:rPr>
        <w:t>4</w:t>
      </w:r>
      <w:r w:rsidR="00251071">
        <w:rPr>
          <w:rFonts w:cs="Times New Roman"/>
          <w:color w:val="000000" w:themeColor="text1"/>
        </w:rPr>
        <w:fldChar w:fldCharType="end"/>
      </w:r>
      <w:r>
        <w:rPr>
          <w:rFonts w:cs="Times New Roman"/>
          <w:color w:val="000000" w:themeColor="text1"/>
        </w:rPr>
        <w:t xml:space="preserve"> </w:t>
      </w:r>
      <w:r w:rsidRPr="004A4A22">
        <w:rPr>
          <w:rFonts w:cs="Times New Roman"/>
          <w:color w:val="000000" w:themeColor="text1"/>
        </w:rPr>
        <w:t>se presentan algunas ventajas y desventajas de un comportamiento más sofisticado en la interfaz de usuario</w:t>
      </w:r>
      <w:r>
        <w:rPr>
          <w:rFonts w:cs="Times New Roman"/>
          <w:color w:val="000000" w:themeColor="text1"/>
        </w:rPr>
        <w:t>.</w:t>
      </w:r>
    </w:p>
    <w:p w:rsidR="00203601" w:rsidRPr="004A4A22" w:rsidRDefault="00203601" w:rsidP="00203601">
      <w:pPr>
        <w:spacing w:after="0"/>
        <w:jc w:val="both"/>
        <w:rPr>
          <w:rFonts w:cs="Times New Roman"/>
          <w:color w:val="000000" w:themeColor="text1"/>
        </w:rPr>
      </w:pPr>
    </w:p>
    <w:tbl>
      <w:tblPr>
        <w:tblW w:w="0" w:type="auto"/>
        <w:tblInd w:w="108" w:type="dxa"/>
        <w:tblLook w:val="04A0"/>
      </w:tblPr>
      <w:tblGrid>
        <w:gridCol w:w="4214"/>
        <w:gridCol w:w="4322"/>
      </w:tblGrid>
      <w:tr w:rsidR="00203601" w:rsidRPr="004A4A22" w:rsidTr="00066285">
        <w:tc>
          <w:tcPr>
            <w:tcW w:w="4214"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jc w:val="both"/>
              <w:rPr>
                <w:rFonts w:cs="Times New Roman"/>
                <w:b/>
                <w:color w:val="000000" w:themeColor="text1"/>
                <w:sz w:val="18"/>
              </w:rPr>
            </w:pPr>
            <w:r w:rsidRPr="004A4A22">
              <w:rPr>
                <w:rFonts w:cs="Times New Roman"/>
                <w:b/>
                <w:color w:val="000000" w:themeColor="text1"/>
                <w:sz w:val="18"/>
              </w:rPr>
              <w:t>Ventajas</w:t>
            </w:r>
          </w:p>
        </w:tc>
        <w:tc>
          <w:tcPr>
            <w:tcW w:w="4322" w:type="dxa"/>
            <w:tcBorders>
              <w:top w:val="single" w:sz="4" w:space="0" w:color="auto"/>
              <w:left w:val="single" w:sz="4" w:space="0" w:color="auto"/>
              <w:bottom w:val="single" w:sz="4" w:space="0" w:color="auto"/>
              <w:right w:val="single" w:sz="4" w:space="0" w:color="auto"/>
            </w:tcBorders>
            <w:hideMark/>
          </w:tcPr>
          <w:p w:rsidR="00203601" w:rsidRPr="004A4A22" w:rsidRDefault="00203601" w:rsidP="00066285">
            <w:pPr>
              <w:jc w:val="both"/>
              <w:rPr>
                <w:rFonts w:cs="Times New Roman"/>
                <w:b/>
                <w:color w:val="000000" w:themeColor="text1"/>
                <w:sz w:val="18"/>
              </w:rPr>
            </w:pPr>
            <w:r w:rsidRPr="004A4A22">
              <w:rPr>
                <w:rFonts w:cs="Times New Roman"/>
                <w:b/>
                <w:color w:val="000000" w:themeColor="text1"/>
                <w:sz w:val="18"/>
              </w:rPr>
              <w:t>Desventajas</w:t>
            </w:r>
          </w:p>
        </w:tc>
      </w:tr>
      <w:tr w:rsidR="00203601" w:rsidRPr="004A4A22" w:rsidTr="00066285">
        <w:tc>
          <w:tcPr>
            <w:tcW w:w="4214" w:type="dxa"/>
            <w:tcBorders>
              <w:top w:val="single" w:sz="4" w:space="0" w:color="auto"/>
              <w:left w:val="single" w:sz="4" w:space="0" w:color="auto"/>
              <w:bottom w:val="single" w:sz="4" w:space="0" w:color="auto"/>
              <w:right w:val="single" w:sz="4" w:space="0" w:color="auto"/>
            </w:tcBorders>
            <w:hideMark/>
          </w:tcPr>
          <w:p w:rsidR="00203601" w:rsidRPr="004A4A22" w:rsidRDefault="00203601" w:rsidP="00203601">
            <w:pPr>
              <w:pStyle w:val="Prrafodelista"/>
              <w:keepNext/>
              <w:keepLines/>
              <w:numPr>
                <w:ilvl w:val="0"/>
                <w:numId w:val="7"/>
              </w:numPr>
              <w:ind w:left="357" w:hanging="357"/>
              <w:jc w:val="both"/>
              <w:outlineLvl w:val="0"/>
              <w:rPr>
                <w:rFonts w:cs="Times New Roman"/>
                <w:b/>
                <w:color w:val="000000" w:themeColor="text1"/>
                <w:sz w:val="18"/>
              </w:rPr>
            </w:pPr>
            <w:r w:rsidRPr="004A4A22">
              <w:rPr>
                <w:rFonts w:cs="Times New Roman"/>
                <w:color w:val="000000" w:themeColor="text1"/>
                <w:sz w:val="18"/>
              </w:rPr>
              <w:t xml:space="preserve">Funcionamiento como una aplicación de una sola página, evitando de esta forma perderse en la navegación del sitio web. </w:t>
            </w:r>
          </w:p>
          <w:p w:rsidR="00203601" w:rsidRPr="004A4A22" w:rsidRDefault="00203601" w:rsidP="00203601">
            <w:pPr>
              <w:pStyle w:val="Prrafodelista"/>
              <w:numPr>
                <w:ilvl w:val="0"/>
                <w:numId w:val="7"/>
              </w:numPr>
              <w:jc w:val="both"/>
              <w:rPr>
                <w:rFonts w:cs="Times New Roman"/>
                <w:b/>
                <w:color w:val="000000" w:themeColor="text1"/>
                <w:sz w:val="18"/>
              </w:rPr>
            </w:pPr>
            <w:r w:rsidRPr="004A4A22">
              <w:rPr>
                <w:rFonts w:cs="Times New Roman"/>
                <w:color w:val="000000" w:themeColor="text1"/>
                <w:sz w:val="18"/>
              </w:rPr>
              <w:t>Se presenta al usuario una interfaz mucho más enriquecida y reactiva a eventos.</w:t>
            </w:r>
          </w:p>
        </w:tc>
        <w:tc>
          <w:tcPr>
            <w:tcW w:w="4322" w:type="dxa"/>
            <w:tcBorders>
              <w:top w:val="single" w:sz="4" w:space="0" w:color="auto"/>
              <w:left w:val="single" w:sz="4" w:space="0" w:color="auto"/>
              <w:bottom w:val="single" w:sz="4" w:space="0" w:color="auto"/>
              <w:right w:val="single" w:sz="4" w:space="0" w:color="auto"/>
            </w:tcBorders>
          </w:tcPr>
          <w:p w:rsidR="00203601" w:rsidRPr="004A4A22" w:rsidRDefault="00203601" w:rsidP="00203601">
            <w:pPr>
              <w:pStyle w:val="Prrafodelista"/>
              <w:numPr>
                <w:ilvl w:val="0"/>
                <w:numId w:val="7"/>
              </w:numPr>
              <w:jc w:val="both"/>
              <w:rPr>
                <w:rFonts w:cs="Times New Roman"/>
                <w:color w:val="000000" w:themeColor="text1"/>
                <w:sz w:val="18"/>
              </w:rPr>
            </w:pPr>
            <w:r w:rsidRPr="004A4A22">
              <w:rPr>
                <w:rFonts w:cs="Times New Roman"/>
                <w:color w:val="000000" w:themeColor="text1"/>
                <w:sz w:val="18"/>
              </w:rPr>
              <w:t>Pueden presentarse problemas de rendimiento.</w:t>
            </w:r>
          </w:p>
          <w:p w:rsidR="00203601" w:rsidRPr="004A4A22" w:rsidRDefault="00203601" w:rsidP="00203601">
            <w:pPr>
              <w:pStyle w:val="Prrafodelista"/>
              <w:numPr>
                <w:ilvl w:val="0"/>
                <w:numId w:val="7"/>
              </w:numPr>
              <w:jc w:val="both"/>
              <w:rPr>
                <w:rFonts w:cs="Times New Roman"/>
                <w:color w:val="000000" w:themeColor="text1"/>
                <w:sz w:val="18"/>
              </w:rPr>
            </w:pPr>
            <w:r w:rsidRPr="004A4A22">
              <w:rPr>
                <w:rFonts w:cs="Times New Roman"/>
                <w:color w:val="000000" w:themeColor="text1"/>
                <w:sz w:val="18"/>
              </w:rPr>
              <w:t xml:space="preserve">Es posible que se tengan incompatibilidades en el navegador web. </w:t>
            </w:r>
          </w:p>
          <w:p w:rsidR="00203601" w:rsidRPr="004A4A22" w:rsidRDefault="00203601" w:rsidP="00066285">
            <w:pPr>
              <w:keepNext/>
              <w:jc w:val="both"/>
              <w:rPr>
                <w:rFonts w:cs="Times New Roman"/>
                <w:color w:val="000000" w:themeColor="text1"/>
                <w:sz w:val="18"/>
              </w:rPr>
            </w:pPr>
          </w:p>
        </w:tc>
      </w:tr>
    </w:tbl>
    <w:p w:rsidR="00203601" w:rsidRPr="003C719B" w:rsidRDefault="00203601" w:rsidP="00203601">
      <w:pPr>
        <w:pStyle w:val="Epgrafe"/>
        <w:ind w:firstLine="708"/>
        <w:rPr>
          <w:b w:val="0"/>
          <w:color w:val="000000" w:themeColor="text1"/>
        </w:rPr>
      </w:pPr>
      <w:bookmarkStart w:id="28" w:name="_Ref422753628"/>
      <w:r w:rsidRPr="003C719B">
        <w:rPr>
          <w:color w:val="000000" w:themeColor="text1"/>
        </w:rPr>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4</w:t>
      </w:r>
      <w:r w:rsidR="00251071">
        <w:rPr>
          <w:color w:val="000000" w:themeColor="text1"/>
        </w:rPr>
        <w:fldChar w:fldCharType="end"/>
      </w:r>
      <w:bookmarkEnd w:id="28"/>
      <w:r w:rsidRPr="003C719B">
        <w:rPr>
          <w:color w:val="000000" w:themeColor="text1"/>
        </w:rPr>
        <w:t xml:space="preserve"> </w:t>
      </w:r>
      <w:r w:rsidRPr="003C719B">
        <w:rPr>
          <w:b w:val="0"/>
          <w:color w:val="000000" w:themeColor="text1"/>
        </w:rPr>
        <w:t>Ventajas y desventajas de un comportamiento más sofisticado en la interfaz de usuario</w:t>
      </w:r>
    </w:p>
    <w:p w:rsidR="00203601" w:rsidRDefault="00203601" w:rsidP="00203601">
      <w:pPr>
        <w:spacing w:after="0"/>
        <w:jc w:val="both"/>
        <w:rPr>
          <w:rFonts w:cs="Times New Roman"/>
          <w:color w:val="000000" w:themeColor="text1"/>
        </w:rPr>
      </w:pPr>
      <w:r w:rsidRPr="004A4A22">
        <w:rPr>
          <w:rFonts w:cs="Times New Roman"/>
          <w:color w:val="000000" w:themeColor="text1"/>
        </w:rPr>
        <w:t xml:space="preserve">De todas las características subyacentes a las </w:t>
      </w:r>
      <w:r w:rsidRPr="00524FF6">
        <w:rPr>
          <w:rFonts w:cs="Times New Roman"/>
          <w:color w:val="000000" w:themeColor="text1"/>
        </w:rPr>
        <w:t>RIA</w:t>
      </w:r>
      <w:r w:rsidRPr="004A4A22">
        <w:rPr>
          <w:rFonts w:cs="Times New Roman"/>
          <w:color w:val="000000" w:themeColor="text1"/>
        </w:rPr>
        <w:t xml:space="preserve"> anteriormente descriptas, las presentaciones enriquecidas (que abarcan el manejo de eventos en el lado del cliente, los </w:t>
      </w:r>
      <w:r w:rsidRPr="004A4A22">
        <w:rPr>
          <w:rFonts w:cs="Times New Roman"/>
          <w:i/>
          <w:color w:val="000000" w:themeColor="text1"/>
        </w:rPr>
        <w:t>widgets</w:t>
      </w:r>
      <w:r w:rsidRPr="004A4A22">
        <w:rPr>
          <w:rFonts w:cs="Times New Roman"/>
          <w:color w:val="000000" w:themeColor="text1"/>
        </w:rPr>
        <w:t xml:space="preserve"> interactivos, el paradigma de una sola página y el contenido multimedia) son las que representan el </w:t>
      </w:r>
      <w:r w:rsidRPr="004A4A22">
        <w:rPr>
          <w:rFonts w:cs="Times New Roman"/>
          <w:i/>
          <w:color w:val="000000" w:themeColor="text1"/>
        </w:rPr>
        <w:t>look and feel</w:t>
      </w:r>
      <w:r w:rsidRPr="004A4A22">
        <w:rPr>
          <w:rFonts w:cs="Times New Roman"/>
          <w:color w:val="000000" w:themeColor="text1"/>
        </w:rPr>
        <w:t xml:space="preserve"> final</w:t>
      </w:r>
      <w:r>
        <w:rPr>
          <w:rFonts w:cs="Times New Roman"/>
          <w:color w:val="000000" w:themeColor="text1"/>
        </w:rPr>
        <w:t xml:space="preserve"> de las aplicaciones</w:t>
      </w:r>
      <w:r w:rsidRPr="004A4A22">
        <w:rPr>
          <w:rFonts w:cs="Times New Roman"/>
          <w:color w:val="000000" w:themeColor="text1"/>
        </w:rPr>
        <w:t xml:space="preserve">. </w:t>
      </w:r>
      <w:r>
        <w:rPr>
          <w:rFonts w:cs="Times New Roman"/>
          <w:color w:val="000000" w:themeColor="text1"/>
        </w:rPr>
        <w:t>Por lo tanto, esta</w:t>
      </w:r>
      <w:commentRangeStart w:id="29"/>
      <w:r w:rsidRPr="004A4A22">
        <w:rPr>
          <w:rFonts w:cs="Times New Roman"/>
          <w:color w:val="000000" w:themeColor="text1"/>
        </w:rPr>
        <w:t xml:space="preserve"> </w:t>
      </w:r>
      <w:r>
        <w:rPr>
          <w:rFonts w:cs="Times New Roman"/>
          <w:color w:val="000000" w:themeColor="text1"/>
        </w:rPr>
        <w:t>característica</w:t>
      </w:r>
      <w:r w:rsidRPr="004A4A22">
        <w:rPr>
          <w:rFonts w:cs="Times New Roman"/>
          <w:color w:val="000000" w:themeColor="text1"/>
        </w:rPr>
        <w:t xml:space="preserve"> </w:t>
      </w:r>
      <w:r>
        <w:rPr>
          <w:rFonts w:cs="Times New Roman"/>
          <w:color w:val="000000" w:themeColor="text1"/>
        </w:rPr>
        <w:t>resulta ser percibida</w:t>
      </w:r>
      <w:r w:rsidRPr="004A4A22">
        <w:rPr>
          <w:rFonts w:cs="Times New Roman"/>
          <w:color w:val="000000" w:themeColor="text1"/>
        </w:rPr>
        <w:t xml:space="preserve"> en primera instancia por parte de los usuarios</w:t>
      </w:r>
      <w:r>
        <w:rPr>
          <w:rFonts w:cs="Times New Roman"/>
          <w:color w:val="000000" w:themeColor="text1"/>
        </w:rPr>
        <w:t xml:space="preserve"> finales</w:t>
      </w:r>
      <w:r w:rsidRPr="004A4A22">
        <w:rPr>
          <w:rFonts w:cs="Times New Roman"/>
          <w:color w:val="000000" w:themeColor="text1"/>
        </w:rPr>
        <w:t xml:space="preserve">. He ahí su importancia y el por qué son numerosos los </w:t>
      </w:r>
      <w:r w:rsidRPr="004A4A22">
        <w:rPr>
          <w:rFonts w:cs="Times New Roman"/>
          <w:i/>
          <w:color w:val="000000" w:themeColor="text1"/>
        </w:rPr>
        <w:t>frameworks</w:t>
      </w:r>
      <w:r w:rsidRPr="004A4A22">
        <w:rPr>
          <w:rFonts w:cs="Times New Roman"/>
          <w:color w:val="000000" w:themeColor="text1"/>
        </w:rPr>
        <w:t xml:space="preserve"> de desarrollo existentes en la actualidad que los contemplan</w:t>
      </w:r>
      <w:commentRangeEnd w:id="29"/>
      <w:r>
        <w:rPr>
          <w:rFonts w:cs="Times New Roman"/>
          <w:color w:val="000000" w:themeColor="text1"/>
        </w:rPr>
        <w:t>.</w:t>
      </w:r>
      <w:r>
        <w:rPr>
          <w:rStyle w:val="Refdecomentario"/>
          <w:rFonts w:eastAsiaTheme="minorEastAsia"/>
          <w:lang w:eastAsia="es-ES"/>
        </w:rPr>
        <w:commentReference w:id="29"/>
      </w:r>
    </w:p>
    <w:p w:rsidR="00203601" w:rsidRDefault="00203601" w:rsidP="00203601">
      <w:pPr>
        <w:spacing w:after="0"/>
        <w:jc w:val="both"/>
        <w:rPr>
          <w:rFonts w:cs="Times New Roman"/>
          <w:color w:val="000000" w:themeColor="text1"/>
        </w:rPr>
      </w:pPr>
    </w:p>
    <w:p w:rsidR="00203601" w:rsidRDefault="00203601" w:rsidP="00203601">
      <w:pPr>
        <w:spacing w:after="0"/>
        <w:jc w:val="both"/>
        <w:rPr>
          <w:rFonts w:cs="Times New Roman"/>
          <w:color w:val="000000" w:themeColor="text1"/>
        </w:rPr>
      </w:pPr>
      <w:r>
        <w:rPr>
          <w:rFonts w:cs="Times New Roman"/>
          <w:color w:val="000000" w:themeColor="text1"/>
        </w:rPr>
        <w:t xml:space="preserve">Dada la amplitud que conllevan las RIA en lo que concierne a características y funcionalidades, y con el afán de mostrar algunas de sus bondades  principales de una manera concreta,  este trabajo </w:t>
      </w:r>
      <w:r>
        <w:rPr>
          <w:rFonts w:cs="Times New Roman"/>
          <w:color w:val="000000" w:themeColor="text1"/>
        </w:rPr>
        <w:lastRenderedPageBreak/>
        <w:t>de fin de carrera se enfocar principalmente en los aspectos concernientes a presentaciones enriquecidas.</w:t>
      </w:r>
    </w:p>
    <w:p w:rsidR="00203601" w:rsidRPr="001C2030" w:rsidRDefault="00203601" w:rsidP="00203601">
      <w:pPr>
        <w:pStyle w:val="Ttulo2"/>
        <w:spacing w:after="240"/>
        <w:jc w:val="both"/>
        <w:rPr>
          <w:rFonts w:asciiTheme="minorHAnsi" w:hAnsiTheme="minorHAnsi" w:cs="Times New Roman"/>
          <w:caps/>
          <w:color w:val="000000" w:themeColor="text1"/>
          <w:sz w:val="22"/>
          <w:szCs w:val="22"/>
        </w:rPr>
      </w:pPr>
      <w:bookmarkStart w:id="30" w:name="_Toc350743964"/>
      <w:r w:rsidRPr="00137FF1">
        <w:rPr>
          <w:rFonts w:asciiTheme="minorHAnsi" w:hAnsiTheme="minorHAnsi" w:cs="Times New Roman"/>
          <w:caps/>
          <w:color w:val="000000" w:themeColor="text1"/>
          <w:sz w:val="22"/>
          <w:szCs w:val="22"/>
        </w:rPr>
        <w:t xml:space="preserve">2.3 Tecnologías para la implementación de las </w:t>
      </w:r>
      <w:bookmarkEnd w:id="30"/>
      <w:r w:rsidRPr="00524FF6">
        <w:rPr>
          <w:rFonts w:asciiTheme="minorHAnsi" w:hAnsiTheme="minorHAnsi" w:cs="Times New Roman"/>
          <w:caps/>
          <w:color w:val="000000" w:themeColor="text1"/>
          <w:sz w:val="22"/>
          <w:szCs w:val="22"/>
        </w:rPr>
        <w:t>RIA</w:t>
      </w:r>
      <w:r w:rsidRPr="004A4A22">
        <w:tab/>
      </w:r>
    </w:p>
    <w:p w:rsidR="00203601" w:rsidRPr="004A4A22" w:rsidRDefault="00203601" w:rsidP="00203601">
      <w:pPr>
        <w:spacing w:after="240"/>
        <w:jc w:val="both"/>
        <w:rPr>
          <w:rFonts w:cs="Times New Roman"/>
        </w:rPr>
      </w:pPr>
      <w:r w:rsidRPr="004A4A22">
        <w:rPr>
          <w:rFonts w:cs="Times New Roman"/>
        </w:rPr>
        <w:t xml:space="preserve">Actualmente, las capacidades de las </w:t>
      </w:r>
      <w:r w:rsidRPr="00524FF6">
        <w:rPr>
          <w:rFonts w:cs="Times New Roman"/>
        </w:rPr>
        <w:t>RIA</w:t>
      </w:r>
      <w:r w:rsidRPr="004A4A22">
        <w:rPr>
          <w:rFonts w:cs="Times New Roman"/>
        </w:rPr>
        <w:t xml:space="preserve"> se pueden implementar en diferentes tecnologías cliente que pueden clasificarse en tres categorías principales, de acuerdo con el entorno de ejecución:</w:t>
      </w:r>
    </w:p>
    <w:p w:rsidR="00713D80" w:rsidRDefault="00251071" w:rsidP="00203601">
      <w:pPr>
        <w:jc w:val="both"/>
        <w:rPr>
          <w:rFonts w:cs="Times New Roman"/>
        </w:rPr>
      </w:pPr>
      <w:r w:rsidRPr="00251071">
        <w:rPr>
          <w:noProof/>
          <w:lang w:val="es-ES"/>
        </w:rPr>
        <w:pict>
          <v:shape id="_x0000_s1028" type="#_x0000_t202" style="position:absolute;left:0;text-align:left;margin-left:1pt;margin-top:203.9pt;width:420.5pt;height:31.95pt;z-index:251664384" wrapcoords="-39 0 -39 20965 21600 20965 21600 0 -39 0" stroked="f">
            <v:textbox style="mso-next-textbox:#_x0000_s1028;mso-fit-shape-to-text:t" inset="0,0,0,0">
              <w:txbxContent>
                <w:p w:rsidR="0090573E" w:rsidRDefault="0090573E" w:rsidP="00203601">
                  <w:pPr>
                    <w:pStyle w:val="Epgrafe"/>
                    <w:jc w:val="center"/>
                    <w:rPr>
                      <w:rFonts w:eastAsiaTheme="minorHAnsi" w:cs="Times New Roman"/>
                      <w:b w:val="0"/>
                      <w:noProof/>
                      <w:color w:val="000000" w:themeColor="text1"/>
                    </w:rPr>
                  </w:pPr>
                  <w:bookmarkStart w:id="31" w:name="_Ref422753668"/>
                  <w:r w:rsidRPr="003B2F39">
                    <w:rPr>
                      <w:color w:val="000000" w:themeColor="text1"/>
                    </w:rPr>
                    <w:t xml:space="preserve">Figura </w:t>
                  </w:r>
                  <w:r w:rsidRPr="003B2F39">
                    <w:rPr>
                      <w:color w:val="000000" w:themeColor="text1"/>
                    </w:rPr>
                    <w:fldChar w:fldCharType="begin"/>
                  </w:r>
                  <w:r w:rsidRPr="003B2F39">
                    <w:rPr>
                      <w:color w:val="000000" w:themeColor="text1"/>
                    </w:rPr>
                    <w:instrText xml:space="preserve"> SEQ Figura \* ARABIC </w:instrText>
                  </w:r>
                  <w:r w:rsidRPr="003B2F39">
                    <w:rPr>
                      <w:color w:val="000000" w:themeColor="text1"/>
                    </w:rPr>
                    <w:fldChar w:fldCharType="separate"/>
                  </w:r>
                  <w:r>
                    <w:rPr>
                      <w:noProof/>
                      <w:color w:val="000000" w:themeColor="text1"/>
                    </w:rPr>
                    <w:t>3</w:t>
                  </w:r>
                  <w:r w:rsidRPr="003B2F39">
                    <w:rPr>
                      <w:color w:val="000000" w:themeColor="text1"/>
                    </w:rPr>
                    <w:fldChar w:fldCharType="end"/>
                  </w:r>
                  <w:bookmarkEnd w:id="31"/>
                  <w:r w:rsidRPr="003B2F39">
                    <w:rPr>
                      <w:color w:val="000000" w:themeColor="text1"/>
                    </w:rPr>
                    <w:t xml:space="preserve"> </w:t>
                  </w:r>
                  <w:r w:rsidRPr="003B2F39">
                    <w:rPr>
                      <w:b w:val="0"/>
                      <w:color w:val="000000" w:themeColor="text1"/>
                    </w:rPr>
                    <w:t>A la izquierda el Modelo de aplicación web clásico. A la derecha, el modelo de aplicación web Ajax</w:t>
                  </w:r>
                  <w:proofErr w:type="gramStart"/>
                  <w:r w:rsidRPr="003B2F39">
                    <w:rPr>
                      <w:b w:val="0"/>
                      <w:color w:val="000000" w:themeColor="text1"/>
                    </w:rPr>
                    <w:t>.</w:t>
                  </w:r>
                  <w:r w:rsidRPr="000A7A24">
                    <w:rPr>
                      <w:rFonts w:ascii="Calibri" w:hAnsi="Calibri" w:cs="Calibri"/>
                    </w:rPr>
                    <w:t>[</w:t>
                  </w:r>
                  <w:proofErr w:type="gramEnd"/>
                  <w:r w:rsidRPr="000A7A24">
                    <w:rPr>
                      <w:rFonts w:ascii="Calibri" w:hAnsi="Calibri" w:cs="Calibri"/>
                    </w:rPr>
                    <w:fldChar w:fldCharType="begin"/>
                  </w:r>
                  <w:r w:rsidRPr="000A7A24">
                    <w:rPr>
                      <w:rFonts w:ascii="Calibri" w:hAnsi="Calibri" w:cs="Calibri"/>
                    </w:rPr>
                    <w:instrText xml:space="preserve"> REF BIB_garrett \* MERGEFORMAT </w:instrText>
                  </w:r>
                  <w:r w:rsidRPr="000A7A24">
                    <w:rPr>
                      <w:rFonts w:ascii="Calibri" w:hAnsi="Calibri" w:cs="Calibri"/>
                    </w:rPr>
                    <w:fldChar w:fldCharType="separate"/>
                  </w:r>
                  <w:r w:rsidRPr="000A7A24">
                    <w:rPr>
                      <w:rFonts w:ascii="Calibri" w:hAnsi="Calibri" w:cs="Calibri"/>
                      <w:lang w:val="es-PY"/>
                    </w:rPr>
                    <w:t>&lt;garrett&gt;</w:t>
                  </w:r>
                  <w:r w:rsidRPr="000A7A24">
                    <w:rPr>
                      <w:rFonts w:ascii="Calibri" w:hAnsi="Calibri" w:cs="Calibri"/>
                    </w:rPr>
                    <w:fldChar w:fldCharType="end"/>
                  </w:r>
                  <w:r w:rsidRPr="000A7A24">
                    <w:rPr>
                      <w:rFonts w:ascii="Calibri" w:hAnsi="Calibri" w:cs="Calibri"/>
                    </w:rPr>
                    <w:t>]</w:t>
                  </w:r>
                  <w:r w:rsidRPr="004A4A22">
                    <w:rPr>
                      <w:rFonts w:cs="Times New Roman"/>
                    </w:rPr>
                    <w:t xml:space="preserve"> </w:t>
                  </w:r>
                </w:p>
              </w:txbxContent>
            </v:textbox>
            <w10:wrap type="tight"/>
          </v:shape>
        </w:pict>
      </w:r>
      <w:r w:rsidR="00203601">
        <w:rPr>
          <w:rFonts w:cs="Times New Roman"/>
          <w:noProof/>
          <w:lang w:eastAsia="es-PY"/>
        </w:rPr>
        <w:drawing>
          <wp:inline distT="0" distB="0" distL="0" distR="0">
            <wp:extent cx="4993005" cy="2516505"/>
            <wp:effectExtent l="19050" t="0" r="0" b="0"/>
            <wp:docPr id="1" name="2 Imagen" descr="ajax-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fig1.png"/>
                    <pic:cNvPicPr/>
                  </pic:nvPicPr>
                  <pic:blipFill>
                    <a:blip r:embed="rId12" cstate="print"/>
                    <a:stretch>
                      <a:fillRect/>
                    </a:stretch>
                  </pic:blipFill>
                  <pic:spPr>
                    <a:xfrm>
                      <a:off x="0" y="0"/>
                      <a:ext cx="4993005" cy="2516505"/>
                    </a:xfrm>
                    <a:prstGeom prst="rect">
                      <a:avLst/>
                    </a:prstGeom>
                  </pic:spPr>
                </pic:pic>
              </a:graphicData>
            </a:graphic>
          </wp:inline>
        </w:drawing>
      </w:r>
      <w:r w:rsidR="00203601" w:rsidRPr="004A4A22">
        <w:rPr>
          <w:rFonts w:cs="Times New Roman"/>
        </w:rPr>
        <w:t xml:space="preserve">• </w:t>
      </w:r>
    </w:p>
    <w:p w:rsidR="00713D80" w:rsidRDefault="00713D80" w:rsidP="00203601">
      <w:pPr>
        <w:jc w:val="both"/>
        <w:rPr>
          <w:rFonts w:cs="Times New Roman"/>
        </w:rPr>
      </w:pPr>
    </w:p>
    <w:p w:rsidR="00203601" w:rsidRPr="004A4A22" w:rsidRDefault="00203601" w:rsidP="00203601">
      <w:pPr>
        <w:jc w:val="both"/>
        <w:rPr>
          <w:rFonts w:cs="Times New Roman"/>
        </w:rPr>
      </w:pPr>
      <w:r w:rsidRPr="004A4A22">
        <w:rPr>
          <w:rFonts w:cs="Times New Roman"/>
          <w:b/>
        </w:rPr>
        <w:t xml:space="preserve">Basadas en </w:t>
      </w:r>
      <w:r w:rsidRPr="00342DA4">
        <w:rPr>
          <w:rFonts w:cs="Times New Roman"/>
          <w:b/>
          <w:i/>
        </w:rPr>
        <w:t>Javascript</w:t>
      </w:r>
      <w:r w:rsidRPr="004A4A22">
        <w:rPr>
          <w:rFonts w:cs="Times New Roman"/>
          <w:b/>
        </w:rPr>
        <w:t>:</w:t>
      </w:r>
      <w:r w:rsidRPr="004A4A22">
        <w:rPr>
          <w:rFonts w:cs="Times New Roman"/>
        </w:rPr>
        <w:t xml:space="preserve"> </w:t>
      </w:r>
      <w:r>
        <w:rPr>
          <w:rFonts w:cs="Times New Roman"/>
        </w:rPr>
        <w:t xml:space="preserve">en este caso, </w:t>
      </w:r>
      <w:r w:rsidRPr="004A4A22">
        <w:rPr>
          <w:rFonts w:cs="Times New Roman"/>
        </w:rPr>
        <w:t xml:space="preserve">la lógica del lado cliente está implementada en </w:t>
      </w:r>
      <w:r w:rsidRPr="00342DA4">
        <w:rPr>
          <w:rFonts w:cs="Times New Roman"/>
          <w:i/>
        </w:rPr>
        <w:t>Javascript</w:t>
      </w:r>
      <w:r w:rsidRPr="004A4A22">
        <w:rPr>
          <w:rFonts w:cs="Times New Roman"/>
        </w:rPr>
        <w:t xml:space="preserve"> (el enfo</w:t>
      </w:r>
      <w:r>
        <w:rPr>
          <w:rFonts w:cs="Times New Roman"/>
        </w:rPr>
        <w:t>que también es conocido como "</w:t>
      </w:r>
      <w:r w:rsidRPr="00FE2E3F">
        <w:rPr>
          <w:rFonts w:cs="Times New Roman"/>
          <w:i/>
        </w:rPr>
        <w:t>Ajax</w:t>
      </w:r>
      <w:r w:rsidRPr="004A4A22">
        <w:rPr>
          <w:rFonts w:cs="Times New Roman"/>
        </w:rPr>
        <w:t xml:space="preserve">", </w:t>
      </w:r>
      <w:r w:rsidRPr="000F1C98">
        <w:rPr>
          <w:rFonts w:cs="Times New Roman"/>
          <w:i/>
        </w:rPr>
        <w:t>Asynchronous Javascript y XML</w:t>
      </w:r>
      <w:r w:rsidRPr="004A4A22">
        <w:rPr>
          <w:rFonts w:cs="Times New Roman"/>
        </w:rPr>
        <w:t xml:space="preserve"> </w:t>
      </w:r>
      <w:r w:rsidR="00066285" w:rsidRPr="00066285">
        <w:rPr>
          <w:rFonts w:ascii="Calibri" w:hAnsi="Calibri" w:cs="Calibri"/>
        </w:rPr>
        <w:t>[</w:t>
      </w:r>
      <w:fldSimple w:instr=" REF BIB_garrett \* MERGEFORMAT ">
        <w:r w:rsidR="00713D80" w:rsidRPr="00713D80">
          <w:rPr>
            <w:rFonts w:ascii="Calibri" w:hAnsi="Calibri" w:cs="Calibri"/>
            <w:szCs w:val="20"/>
          </w:rPr>
          <w:t>13</w:t>
        </w:r>
      </w:fldSimple>
      <w:r w:rsidR="00066285" w:rsidRPr="00066285">
        <w:rPr>
          <w:rFonts w:ascii="Calibri" w:hAnsi="Calibri" w:cs="Calibri"/>
        </w:rPr>
        <w:t>]</w:t>
      </w:r>
      <w:r w:rsidRPr="004A4A22">
        <w:rPr>
          <w:rFonts w:cs="Times New Roman"/>
        </w:rPr>
        <w:t xml:space="preserve"> y las interfaces de usuario se basan en una combinación de </w:t>
      </w:r>
      <w:r w:rsidRPr="00FE2E3F">
        <w:rPr>
          <w:rFonts w:cs="Times New Roman"/>
          <w:i/>
        </w:rPr>
        <w:t>HTML</w:t>
      </w:r>
      <w:r w:rsidRPr="004A4A22">
        <w:rPr>
          <w:rFonts w:cs="Times New Roman"/>
        </w:rPr>
        <w:t xml:space="preserve"> y</w:t>
      </w:r>
      <w:r w:rsidRPr="00FE2E3F">
        <w:rPr>
          <w:rFonts w:cs="Times New Roman"/>
          <w:i/>
        </w:rPr>
        <w:t xml:space="preserve"> CSS</w:t>
      </w:r>
      <w:r w:rsidRPr="004A4A22">
        <w:rPr>
          <w:rFonts w:cs="Times New Roman"/>
        </w:rPr>
        <w:t>.</w:t>
      </w:r>
    </w:p>
    <w:p w:rsidR="00203601" w:rsidRDefault="00203601" w:rsidP="00203601">
      <w:pPr>
        <w:jc w:val="both"/>
        <w:rPr>
          <w:rFonts w:cs="Times New Roman"/>
        </w:rPr>
      </w:pPr>
      <w:r w:rsidRPr="004A4A22">
        <w:rPr>
          <w:rFonts w:cs="Times New Roman"/>
        </w:rPr>
        <w:t xml:space="preserve">La principal ventaja de este enfoque es que se basa en el </w:t>
      </w:r>
      <w:r w:rsidRPr="00342DA4">
        <w:rPr>
          <w:rFonts w:cs="Times New Roman"/>
          <w:i/>
        </w:rPr>
        <w:t>Javascript</w:t>
      </w:r>
      <w:r w:rsidRPr="004A4A22">
        <w:rPr>
          <w:rFonts w:cs="Times New Roman"/>
        </w:rPr>
        <w:t xml:space="preserve"> incorporado en el navegador y soporta los estándares de </w:t>
      </w:r>
      <w:r w:rsidRPr="00FE2E3F">
        <w:rPr>
          <w:rFonts w:cs="Times New Roman"/>
          <w:i/>
        </w:rPr>
        <w:t>W3C</w:t>
      </w:r>
      <w:r w:rsidRPr="004A4A22">
        <w:rPr>
          <w:rFonts w:cs="Times New Roman"/>
        </w:rPr>
        <w:t xml:space="preserve">. </w:t>
      </w:r>
      <w:r>
        <w:rPr>
          <w:rFonts w:cs="Times New Roman"/>
        </w:rPr>
        <w:t xml:space="preserve">En la </w:t>
      </w:r>
      <w:commentRangeStart w:id="32"/>
      <w:r w:rsidR="00251071">
        <w:rPr>
          <w:rFonts w:cs="Times New Roman"/>
        </w:rPr>
        <w:fldChar w:fldCharType="begin"/>
      </w:r>
      <w:r>
        <w:rPr>
          <w:rFonts w:cs="Times New Roman"/>
        </w:rPr>
        <w:instrText xml:space="preserve"> REF _Ref422753668 \h </w:instrText>
      </w:r>
      <w:r w:rsidR="00251071">
        <w:rPr>
          <w:rFonts w:cs="Times New Roman"/>
        </w:rPr>
      </w:r>
      <w:r w:rsidR="00251071">
        <w:rPr>
          <w:rFonts w:cs="Times New Roman"/>
        </w:rPr>
        <w:fldChar w:fldCharType="separate"/>
      </w:r>
      <w:r w:rsidRPr="003B2F39">
        <w:rPr>
          <w:color w:val="000000" w:themeColor="text1"/>
        </w:rPr>
        <w:t xml:space="preserve">Figura </w:t>
      </w:r>
      <w:r>
        <w:rPr>
          <w:noProof/>
          <w:color w:val="000000" w:themeColor="text1"/>
        </w:rPr>
        <w:t>3</w:t>
      </w:r>
      <w:r w:rsidR="00251071">
        <w:rPr>
          <w:rFonts w:cs="Times New Roman"/>
        </w:rPr>
        <w:fldChar w:fldCharType="end"/>
      </w:r>
      <w:commentRangeEnd w:id="32"/>
      <w:r>
        <w:rPr>
          <w:rStyle w:val="Refdecomentario"/>
          <w:rFonts w:eastAsiaTheme="minorEastAsia"/>
          <w:lang w:eastAsia="es-ES"/>
        </w:rPr>
        <w:commentReference w:id="32"/>
      </w:r>
      <w:r>
        <w:rPr>
          <w:rFonts w:cs="Times New Roman"/>
        </w:rPr>
        <w:t xml:space="preserve"> se presenta el modelo de aplicación Ajax en comparación con el modelo de aplicación web clásico. Como puede apreciarse para el caso del modelo Ajax, el motor Ajax es el encargado de orquestar la disposición de los elementos en la interfaz de usuario en el lado del cliente por medio de </w:t>
      </w:r>
      <w:r w:rsidRPr="00FE2E3F">
        <w:rPr>
          <w:rFonts w:cs="Times New Roman"/>
          <w:i/>
        </w:rPr>
        <w:t>HTML</w:t>
      </w:r>
      <w:r>
        <w:rPr>
          <w:rFonts w:cs="Times New Roman"/>
        </w:rPr>
        <w:t xml:space="preserve"> y </w:t>
      </w:r>
      <w:r w:rsidRPr="00FE2E3F">
        <w:rPr>
          <w:rFonts w:cs="Times New Roman"/>
          <w:i/>
        </w:rPr>
        <w:t>CSS</w:t>
      </w:r>
      <w:r>
        <w:rPr>
          <w:rFonts w:cs="Times New Roman"/>
        </w:rPr>
        <w:t xml:space="preserve">. El manejo de las interacciones entre la interfaz de usuario y el motor </w:t>
      </w:r>
      <w:commentRangeStart w:id="33"/>
      <w:r w:rsidRPr="00FE2E3F">
        <w:rPr>
          <w:rFonts w:cs="Times New Roman"/>
          <w:i/>
        </w:rPr>
        <w:t>Ajax</w:t>
      </w:r>
      <w:commentRangeEnd w:id="33"/>
      <w:r w:rsidRPr="00FE2E3F">
        <w:rPr>
          <w:rStyle w:val="Refdecomentario"/>
          <w:rFonts w:eastAsiaTheme="minorEastAsia"/>
          <w:i/>
          <w:lang w:eastAsia="es-ES"/>
        </w:rPr>
        <w:commentReference w:id="33"/>
      </w:r>
      <w:r>
        <w:rPr>
          <w:rFonts w:cs="Times New Roman"/>
        </w:rPr>
        <w:t xml:space="preserve">,  que representan a  la lógica de negocio en el lado del cliente, son implementadas por medio de </w:t>
      </w:r>
      <w:r w:rsidRPr="00342DA4">
        <w:rPr>
          <w:rFonts w:cs="Times New Roman"/>
          <w:i/>
        </w:rPr>
        <w:t>Javascript</w:t>
      </w:r>
      <w:r>
        <w:rPr>
          <w:rFonts w:cs="Times New Roman"/>
        </w:rPr>
        <w:t xml:space="preserve">. </w:t>
      </w:r>
    </w:p>
    <w:p w:rsidR="00203601" w:rsidRPr="004A4A22" w:rsidRDefault="00203601" w:rsidP="00203601">
      <w:pPr>
        <w:jc w:val="both"/>
        <w:rPr>
          <w:rFonts w:cs="Times New Roman"/>
        </w:rPr>
      </w:pPr>
      <w:r>
        <w:rPr>
          <w:rFonts w:cs="Times New Roman"/>
        </w:rPr>
        <w:t xml:space="preserve">El motor </w:t>
      </w:r>
      <w:r w:rsidRPr="00FE2E3F">
        <w:rPr>
          <w:rFonts w:cs="Times New Roman"/>
          <w:i/>
        </w:rPr>
        <w:t>Ajax</w:t>
      </w:r>
      <w:r>
        <w:rPr>
          <w:rFonts w:cs="Times New Roman"/>
        </w:rPr>
        <w:t xml:space="preserve"> gestiona la comunicación entre el cliente y servidor, por medio de solicitudes </w:t>
      </w:r>
      <w:commentRangeStart w:id="34"/>
      <w:r w:rsidRPr="00FE2E3F">
        <w:rPr>
          <w:rFonts w:cs="Times New Roman"/>
          <w:i/>
        </w:rPr>
        <w:t>HTTP</w:t>
      </w:r>
      <w:r>
        <w:rPr>
          <w:rFonts w:cs="Times New Roman"/>
        </w:rPr>
        <w:t xml:space="preserve"> o </w:t>
      </w:r>
      <w:r w:rsidRPr="00FE2E3F">
        <w:rPr>
          <w:rFonts w:cs="Times New Roman"/>
          <w:i/>
        </w:rPr>
        <w:t>HTTPS</w:t>
      </w:r>
      <w:commentRangeEnd w:id="34"/>
      <w:r w:rsidRPr="00FE2E3F">
        <w:rPr>
          <w:rStyle w:val="Refdecomentario"/>
          <w:rFonts w:eastAsiaTheme="minorEastAsia"/>
          <w:i/>
          <w:lang w:eastAsia="es-ES"/>
        </w:rPr>
        <w:commentReference w:id="34"/>
      </w:r>
      <w:r>
        <w:rPr>
          <w:rFonts w:cs="Times New Roman"/>
        </w:rPr>
        <w:t xml:space="preserve">, obteniendo las respuestas del lado servidor, interpretando los datos utilizando lenguajes de marcado como </w:t>
      </w:r>
      <w:commentRangeStart w:id="35"/>
      <w:r w:rsidRPr="00FE2E3F">
        <w:rPr>
          <w:rFonts w:cs="Times New Roman"/>
          <w:i/>
        </w:rPr>
        <w:t>XML</w:t>
      </w:r>
      <w:r>
        <w:rPr>
          <w:rFonts w:cs="Times New Roman"/>
        </w:rPr>
        <w:t xml:space="preserve"> </w:t>
      </w:r>
      <w:commentRangeEnd w:id="35"/>
      <w:r>
        <w:rPr>
          <w:rStyle w:val="Refdecomentario"/>
          <w:rFonts w:eastAsiaTheme="minorEastAsia"/>
          <w:lang w:eastAsia="es-ES"/>
        </w:rPr>
        <w:commentReference w:id="35"/>
      </w:r>
      <w:r>
        <w:rPr>
          <w:rFonts w:cs="Times New Roman"/>
        </w:rPr>
        <w:t xml:space="preserve">o </w:t>
      </w:r>
      <w:commentRangeStart w:id="36"/>
      <w:r w:rsidRPr="00FE2E3F">
        <w:rPr>
          <w:rFonts w:cs="Times New Roman"/>
          <w:i/>
        </w:rPr>
        <w:t>JSON</w:t>
      </w:r>
      <w:commentRangeEnd w:id="36"/>
      <w:r w:rsidRPr="00FE2E3F">
        <w:rPr>
          <w:rStyle w:val="Refdecomentario"/>
          <w:rFonts w:eastAsiaTheme="minorEastAsia"/>
          <w:i/>
          <w:lang w:eastAsia="es-ES"/>
        </w:rPr>
        <w:commentReference w:id="36"/>
      </w:r>
      <w:r>
        <w:rPr>
          <w:rFonts w:cs="Times New Roman"/>
        </w:rPr>
        <w:t xml:space="preserve">. </w:t>
      </w:r>
      <w:r w:rsidRPr="004A4A22">
        <w:rPr>
          <w:rFonts w:cs="Times New Roman"/>
        </w:rPr>
        <w:t>Los principales inconvenientes son el soporte multimedia insuficiente, limitaciones en las cajas de arena (</w:t>
      </w:r>
      <w:commentRangeStart w:id="37"/>
      <w:r w:rsidRPr="00FE2E3F">
        <w:rPr>
          <w:rFonts w:cs="Times New Roman"/>
          <w:i/>
        </w:rPr>
        <w:t>sandboxes</w:t>
      </w:r>
      <w:commentRangeEnd w:id="37"/>
      <w:r w:rsidRPr="00FE2E3F">
        <w:rPr>
          <w:rStyle w:val="Refdecomentario"/>
          <w:rFonts w:eastAsiaTheme="minorEastAsia"/>
          <w:i/>
          <w:lang w:eastAsia="es-ES"/>
        </w:rPr>
        <w:commentReference w:id="37"/>
      </w:r>
      <w:r w:rsidRPr="004A4A22">
        <w:rPr>
          <w:rFonts w:cs="Times New Roman"/>
        </w:rPr>
        <w:t>) del navegador, por ejemplo, el acceso al sistema de archivos o almacenamiento persistente, y la inconsistencia en el comportamiento del navegador. Debido a este último aspecto, un gran número de bibliotecas se han propuesto para permitir a los desarrolladores abstraerse de las idiosincrasias del navegador.</w:t>
      </w:r>
    </w:p>
    <w:p w:rsidR="00203601" w:rsidRPr="004A4A22" w:rsidRDefault="00203601" w:rsidP="00203601">
      <w:pPr>
        <w:jc w:val="both"/>
        <w:rPr>
          <w:rFonts w:cs="Times New Roman"/>
        </w:rPr>
      </w:pPr>
      <w:r w:rsidRPr="004A4A22">
        <w:rPr>
          <w:rFonts w:cs="Times New Roman"/>
        </w:rPr>
        <w:lastRenderedPageBreak/>
        <w:t xml:space="preserve">• </w:t>
      </w:r>
      <w:r w:rsidRPr="004A4A22">
        <w:rPr>
          <w:rFonts w:cs="Times New Roman"/>
          <w:b/>
        </w:rPr>
        <w:t xml:space="preserve">Basadas en </w:t>
      </w:r>
      <w:r w:rsidRPr="00733DD4">
        <w:rPr>
          <w:rFonts w:cs="Times New Roman"/>
          <w:b/>
          <w:i/>
        </w:rPr>
        <w:t>plug-ins</w:t>
      </w:r>
      <w:r w:rsidRPr="004A4A22">
        <w:rPr>
          <w:rFonts w:cs="Times New Roman"/>
          <w:b/>
        </w:rPr>
        <w:t>:</w:t>
      </w:r>
      <w:r w:rsidRPr="004A4A22">
        <w:rPr>
          <w:rFonts w:cs="Times New Roman"/>
        </w:rPr>
        <w:t xml:space="preserve"> en</w:t>
      </w:r>
      <w:r>
        <w:rPr>
          <w:rFonts w:cs="Times New Roman"/>
        </w:rPr>
        <w:t xml:space="preserve"> este caso, </w:t>
      </w:r>
      <w:r w:rsidRPr="004A4A22">
        <w:rPr>
          <w:rFonts w:cs="Times New Roman"/>
        </w:rPr>
        <w:t xml:space="preserve">la representación avanzada y el procesamiento de eventos se encomienda a los </w:t>
      </w:r>
      <w:r w:rsidRPr="008258CA">
        <w:rPr>
          <w:rFonts w:cs="Times New Roman"/>
          <w:i/>
        </w:rPr>
        <w:t>plug-ins</w:t>
      </w:r>
      <w:r w:rsidRPr="004A4A22">
        <w:rPr>
          <w:rFonts w:cs="Times New Roman"/>
        </w:rPr>
        <w:t xml:space="preserve"> del navegador por medio de la interpretación de lenguajes específicos de scripting, </w:t>
      </w:r>
      <w:r w:rsidRPr="00663754">
        <w:rPr>
          <w:rFonts w:cs="Times New Roman"/>
          <w:i/>
        </w:rPr>
        <w:t>XML</w:t>
      </w:r>
      <w:r w:rsidRPr="004A4A22">
        <w:rPr>
          <w:rFonts w:cs="Times New Roman"/>
        </w:rPr>
        <w:t xml:space="preserve"> o archivos multimedia. Una ventaja de los </w:t>
      </w:r>
      <w:r w:rsidRPr="00733DD4">
        <w:rPr>
          <w:rFonts w:cs="Times New Roman"/>
          <w:i/>
        </w:rPr>
        <w:t>plug-ins</w:t>
      </w:r>
      <w:r w:rsidRPr="004A4A22">
        <w:rPr>
          <w:rFonts w:cs="Times New Roman"/>
        </w:rPr>
        <w:t xml:space="preserve"> es que generalmente soportan la interacción multimedia de forma nativa, permitiendo la persistencia en el lado del cliente y ofrecen un mejor desempeño que </w:t>
      </w:r>
      <w:r w:rsidRPr="00342DA4">
        <w:rPr>
          <w:rFonts w:cs="Times New Roman"/>
          <w:i/>
        </w:rPr>
        <w:t>Javascript</w:t>
      </w:r>
      <w:r w:rsidRPr="004A4A22">
        <w:rPr>
          <w:rFonts w:cs="Times New Roman"/>
        </w:rPr>
        <w:t xml:space="preserve"> interpretado. Algunos </w:t>
      </w:r>
      <w:r w:rsidRPr="00733DD4">
        <w:rPr>
          <w:rFonts w:cs="Times New Roman"/>
          <w:i/>
        </w:rPr>
        <w:t>plug-ins</w:t>
      </w:r>
      <w:r w:rsidRPr="004A4A22">
        <w:rPr>
          <w:rFonts w:cs="Times New Roman"/>
        </w:rPr>
        <w:t xml:space="preserve"> vienen ya instalados en los navegadores, pero otros requieren de la intervención del usuario administrativo. Sin embargo, en algunos casos no proveen el acceso a servicios del sistema operativo (por ejemplo, al sistema de archivos).</w:t>
      </w:r>
    </w:p>
    <w:p w:rsidR="00203601" w:rsidRDefault="00203601" w:rsidP="00203601">
      <w:pPr>
        <w:jc w:val="both"/>
        <w:rPr>
          <w:rFonts w:cs="Times New Roman"/>
        </w:rPr>
      </w:pPr>
      <w:r w:rsidRPr="004A4A22">
        <w:rPr>
          <w:rFonts w:cs="Times New Roman"/>
        </w:rPr>
        <w:t xml:space="preserve">• </w:t>
      </w:r>
      <w:r w:rsidRPr="004A4A22">
        <w:rPr>
          <w:rFonts w:cs="Times New Roman"/>
          <w:b/>
        </w:rPr>
        <w:t xml:space="preserve">Basadas en </w:t>
      </w:r>
      <w:r>
        <w:rPr>
          <w:rFonts w:cs="Times New Roman"/>
          <w:b/>
        </w:rPr>
        <w:t>entornos</w:t>
      </w:r>
      <w:r w:rsidRPr="004A4A22">
        <w:rPr>
          <w:rFonts w:cs="Times New Roman"/>
          <w:b/>
        </w:rPr>
        <w:t xml:space="preserve"> de ejecución:</w:t>
      </w:r>
      <w:r w:rsidRPr="004A4A22">
        <w:rPr>
          <w:rFonts w:cs="Times New Roman"/>
        </w:rPr>
        <w:t xml:space="preserve"> </w:t>
      </w:r>
      <w:r>
        <w:rPr>
          <w:rFonts w:cs="Times New Roman"/>
        </w:rPr>
        <w:t xml:space="preserve">en este caso, </w:t>
      </w:r>
      <w:r w:rsidRPr="004A4A22">
        <w:rPr>
          <w:rFonts w:cs="Times New Roman"/>
        </w:rPr>
        <w:t xml:space="preserve">las aplicaciones se descargan de la Web, pero se ejecutan fuera del navegador, utilizando un ambiente de escritorio en tiempo de ejecución. Estas soluciones ofrecen lo máximo en términos de capacidades de cliente y el uso </w:t>
      </w:r>
      <w:r w:rsidRPr="00663754">
        <w:rPr>
          <w:rFonts w:cs="Times New Roman"/>
          <w:i/>
        </w:rPr>
        <w:t>off-line</w:t>
      </w:r>
      <w:r w:rsidRPr="004A4A22">
        <w:rPr>
          <w:rFonts w:cs="Times New Roman"/>
        </w:rPr>
        <w:t xml:space="preserve">, con pleno acceso al sistema operativo subyacente. Sin embargo, se basan en un ambiente especializado en tiempo de ejecución, lo que obliga a los usuarios a que lo instalen (y podría no estar disponible en todas las plataformas, como por ejemplo en teléfonos móviles). Muchas de las tecnologías </w:t>
      </w:r>
      <w:r w:rsidRPr="00524FF6">
        <w:rPr>
          <w:rFonts w:cs="Times New Roman"/>
        </w:rPr>
        <w:t>RIA</w:t>
      </w:r>
      <w:r w:rsidRPr="004A4A22">
        <w:rPr>
          <w:rFonts w:cs="Times New Roman"/>
        </w:rPr>
        <w:t xml:space="preserve"> se pueden utilizar para desarrollar aplicaciones de este tipo.</w:t>
      </w:r>
      <w:r w:rsidRPr="004A4A22" w:rsidDel="00BF53BC">
        <w:rPr>
          <w:rFonts w:cs="Times New Roman"/>
        </w:rPr>
        <w:t xml:space="preserve"> </w:t>
      </w:r>
    </w:p>
    <w:p w:rsidR="00203601" w:rsidRDefault="00203601" w:rsidP="00203601">
      <w:pPr>
        <w:jc w:val="both"/>
        <w:rPr>
          <w:rFonts w:cs="Times New Roman"/>
        </w:rPr>
      </w:pPr>
      <w:r>
        <w:rPr>
          <w:rFonts w:cs="Times New Roman"/>
        </w:rPr>
        <w:t xml:space="preserve">En la </w:t>
      </w:r>
      <w:r w:rsidR="00251071">
        <w:rPr>
          <w:rFonts w:cs="Times New Roman"/>
        </w:rPr>
        <w:fldChar w:fldCharType="begin"/>
      </w:r>
      <w:r>
        <w:rPr>
          <w:rFonts w:cs="Times New Roman"/>
        </w:rPr>
        <w:instrText xml:space="preserve"> REF _Ref422753721 \h </w:instrText>
      </w:r>
      <w:r w:rsidR="00251071">
        <w:rPr>
          <w:rFonts w:cs="Times New Roman"/>
        </w:rPr>
      </w:r>
      <w:r w:rsidR="00251071">
        <w:rPr>
          <w:rFonts w:cs="Times New Roman"/>
        </w:rPr>
        <w:fldChar w:fldCharType="separate"/>
      </w:r>
      <w:r w:rsidRPr="00862534">
        <w:rPr>
          <w:color w:val="000000" w:themeColor="text1"/>
        </w:rPr>
        <w:t xml:space="preserve">Tabla </w:t>
      </w:r>
      <w:r>
        <w:rPr>
          <w:noProof/>
          <w:color w:val="000000" w:themeColor="text1"/>
        </w:rPr>
        <w:t>5</w:t>
      </w:r>
      <w:r w:rsidR="00251071">
        <w:rPr>
          <w:rFonts w:cs="Times New Roman"/>
        </w:rPr>
        <w:fldChar w:fldCharType="end"/>
      </w:r>
      <w:r>
        <w:rPr>
          <w:rFonts w:cs="Times New Roman"/>
        </w:rPr>
        <w:t xml:space="preserve"> puede apreciarse las capacidades y las limitaciones de cada una de las tecnologías con respecto a las características descritas en la sección 2.2.</w:t>
      </w:r>
    </w:p>
    <w:tbl>
      <w:tblPr>
        <w:tblStyle w:val="Tablaconcuadrcula"/>
        <w:tblW w:w="0" w:type="auto"/>
        <w:tblLook w:val="04A0"/>
      </w:tblPr>
      <w:tblGrid>
        <w:gridCol w:w="1620"/>
        <w:gridCol w:w="1729"/>
        <w:gridCol w:w="1729"/>
        <w:gridCol w:w="1729"/>
        <w:gridCol w:w="1729"/>
      </w:tblGrid>
      <w:tr w:rsidR="00203601" w:rsidRPr="00AF2430" w:rsidTr="0090573E">
        <w:tc>
          <w:tcPr>
            <w:tcW w:w="1620" w:type="dxa"/>
          </w:tcPr>
          <w:p w:rsidR="00203601" w:rsidRPr="002D3265" w:rsidRDefault="00203601" w:rsidP="00066285">
            <w:pPr>
              <w:jc w:val="center"/>
              <w:rPr>
                <w:rFonts w:cs="Times New Roman"/>
                <w:sz w:val="16"/>
              </w:rPr>
            </w:pPr>
          </w:p>
          <w:p w:rsidR="00203601" w:rsidRPr="002D3265" w:rsidRDefault="00203601" w:rsidP="00066285">
            <w:pPr>
              <w:jc w:val="center"/>
              <w:rPr>
                <w:rFonts w:cs="Times New Roman"/>
                <w:b/>
                <w:sz w:val="16"/>
              </w:rPr>
            </w:pPr>
            <w:r w:rsidRPr="002D3265">
              <w:rPr>
                <w:rFonts w:cs="Times New Roman"/>
                <w:b/>
                <w:sz w:val="16"/>
              </w:rPr>
              <w:t>Tecnología cliente vs</w:t>
            </w:r>
          </w:p>
          <w:p w:rsidR="00203601" w:rsidRPr="002D3265" w:rsidRDefault="00203601" w:rsidP="00066285">
            <w:pPr>
              <w:jc w:val="center"/>
              <w:rPr>
                <w:rFonts w:cs="Times New Roman"/>
                <w:b/>
                <w:sz w:val="16"/>
              </w:rPr>
            </w:pPr>
            <w:r w:rsidRPr="002D3265">
              <w:rPr>
                <w:rFonts w:cs="Times New Roman"/>
                <w:b/>
                <w:sz w:val="16"/>
              </w:rPr>
              <w:t>Características de las RIA</w:t>
            </w:r>
          </w:p>
          <w:p w:rsidR="00203601" w:rsidRPr="002D3265" w:rsidRDefault="00203601" w:rsidP="00066285">
            <w:pPr>
              <w:jc w:val="center"/>
              <w:rPr>
                <w:rFonts w:cs="Times New Roman"/>
                <w:sz w:val="16"/>
              </w:rPr>
            </w:pPr>
          </w:p>
        </w:tc>
        <w:tc>
          <w:tcPr>
            <w:tcW w:w="1729" w:type="dxa"/>
          </w:tcPr>
          <w:p w:rsidR="00203601" w:rsidRPr="002D3265" w:rsidRDefault="00203601" w:rsidP="00066285">
            <w:pPr>
              <w:jc w:val="center"/>
              <w:rPr>
                <w:rFonts w:cs="Times New Roman"/>
                <w:b/>
                <w:bCs/>
                <w:sz w:val="16"/>
                <w:lang w:val="es-PY"/>
              </w:rPr>
            </w:pPr>
          </w:p>
          <w:p w:rsidR="00203601" w:rsidRPr="002D3265" w:rsidRDefault="00203601" w:rsidP="00066285">
            <w:pPr>
              <w:jc w:val="center"/>
              <w:rPr>
                <w:rFonts w:cs="Times New Roman"/>
                <w:bCs/>
                <w:sz w:val="16"/>
                <w:lang w:val="es-PY"/>
              </w:rPr>
            </w:pPr>
            <w:r w:rsidRPr="002D3265">
              <w:rPr>
                <w:rFonts w:cs="Times New Roman"/>
                <w:b/>
                <w:bCs/>
                <w:sz w:val="16"/>
                <w:lang w:val="es-PY"/>
              </w:rPr>
              <w:t>Presentaciones enriquecidas</w:t>
            </w:r>
          </w:p>
        </w:tc>
        <w:tc>
          <w:tcPr>
            <w:tcW w:w="1729" w:type="dxa"/>
          </w:tcPr>
          <w:p w:rsidR="00203601" w:rsidRPr="002D3265" w:rsidRDefault="00203601" w:rsidP="00066285">
            <w:pPr>
              <w:jc w:val="center"/>
              <w:rPr>
                <w:rFonts w:eastAsiaTheme="majorEastAsia" w:cs="Times New Roman"/>
                <w:b/>
                <w:bCs/>
                <w:sz w:val="16"/>
                <w:szCs w:val="26"/>
              </w:rPr>
            </w:pPr>
          </w:p>
          <w:p w:rsidR="00203601" w:rsidRPr="002D3265" w:rsidRDefault="00203601" w:rsidP="00066285">
            <w:pPr>
              <w:jc w:val="center"/>
              <w:rPr>
                <w:rFonts w:cs="Times New Roman"/>
                <w:color w:val="000000"/>
                <w:sz w:val="16"/>
              </w:rPr>
            </w:pPr>
            <w:r w:rsidRPr="002D3265">
              <w:rPr>
                <w:rFonts w:eastAsiaTheme="majorEastAsia" w:cs="Times New Roman"/>
                <w:b/>
                <w:bCs/>
                <w:sz w:val="16"/>
                <w:szCs w:val="26"/>
              </w:rPr>
              <w:t>Almacenamiento de los datos en el cliente</w:t>
            </w:r>
          </w:p>
        </w:tc>
        <w:tc>
          <w:tcPr>
            <w:tcW w:w="1729" w:type="dxa"/>
          </w:tcPr>
          <w:p w:rsidR="00203601" w:rsidRPr="002D3265" w:rsidRDefault="00203601" w:rsidP="00066285">
            <w:pPr>
              <w:jc w:val="center"/>
              <w:rPr>
                <w:rFonts w:cs="Times New Roman"/>
                <w:b/>
                <w:bCs/>
                <w:sz w:val="16"/>
              </w:rPr>
            </w:pPr>
          </w:p>
          <w:p w:rsidR="00203601" w:rsidRPr="002D3265" w:rsidRDefault="00203601" w:rsidP="00066285">
            <w:pPr>
              <w:jc w:val="center"/>
              <w:rPr>
                <w:rFonts w:cs="Times New Roman"/>
                <w:bCs/>
                <w:sz w:val="16"/>
              </w:rPr>
            </w:pPr>
            <w:r w:rsidRPr="002D3265">
              <w:rPr>
                <w:rFonts w:cs="Times New Roman"/>
                <w:b/>
                <w:bCs/>
                <w:sz w:val="16"/>
              </w:rPr>
              <w:t>Lógica de negocio en el cliente (o distribuida entre el cliente y el servidor)</w:t>
            </w:r>
          </w:p>
        </w:tc>
        <w:tc>
          <w:tcPr>
            <w:tcW w:w="1729" w:type="dxa"/>
          </w:tcPr>
          <w:p w:rsidR="00203601" w:rsidRPr="002D3265" w:rsidRDefault="00203601" w:rsidP="00066285">
            <w:pPr>
              <w:pStyle w:val="Ttulo2"/>
              <w:outlineLvl w:val="1"/>
              <w:rPr>
                <w:rFonts w:asciiTheme="minorHAnsi" w:hAnsiTheme="minorHAnsi" w:cs="Times New Roman"/>
                <w:color w:val="000000" w:themeColor="text1"/>
                <w:sz w:val="16"/>
              </w:rPr>
            </w:pPr>
            <w:r w:rsidRPr="002D3265">
              <w:rPr>
                <w:rFonts w:asciiTheme="minorHAnsi" w:hAnsiTheme="minorHAnsi" w:cs="Times New Roman"/>
                <w:color w:val="000000" w:themeColor="text1"/>
                <w:sz w:val="16"/>
              </w:rPr>
              <w:t>Comunicación entre el cliente y servidor</w:t>
            </w:r>
          </w:p>
          <w:p w:rsidR="00203601" w:rsidRPr="002D3265" w:rsidRDefault="00203601" w:rsidP="00066285">
            <w:pPr>
              <w:jc w:val="center"/>
              <w:rPr>
                <w:sz w:val="16"/>
              </w:rPr>
            </w:pPr>
          </w:p>
        </w:tc>
      </w:tr>
      <w:tr w:rsidR="00203601" w:rsidRPr="00AF2430" w:rsidTr="0090573E">
        <w:tc>
          <w:tcPr>
            <w:tcW w:w="1620" w:type="dxa"/>
          </w:tcPr>
          <w:p w:rsidR="00203601" w:rsidRPr="002D3265" w:rsidRDefault="00203601" w:rsidP="00066285">
            <w:pPr>
              <w:jc w:val="center"/>
              <w:rPr>
                <w:rFonts w:cs="Times New Roman"/>
                <w:b/>
                <w:sz w:val="16"/>
              </w:rPr>
            </w:pPr>
            <w:r w:rsidRPr="002D3265">
              <w:rPr>
                <w:rFonts w:cs="Times New Roman"/>
                <w:b/>
                <w:sz w:val="16"/>
              </w:rPr>
              <w:t>Basados en JavaScript</w:t>
            </w:r>
          </w:p>
        </w:tc>
        <w:tc>
          <w:tcPr>
            <w:tcW w:w="1729" w:type="dxa"/>
          </w:tcPr>
          <w:p w:rsidR="00203601" w:rsidRPr="002D3265" w:rsidRDefault="00203601" w:rsidP="00066285">
            <w:pPr>
              <w:jc w:val="center"/>
              <w:rPr>
                <w:rFonts w:cs="Times New Roman"/>
                <w:sz w:val="16"/>
              </w:rPr>
            </w:pPr>
            <w:r w:rsidRPr="002D3265">
              <w:rPr>
                <w:rFonts w:cs="Times New Roman"/>
                <w:sz w:val="16"/>
              </w:rPr>
              <w:t>Limitada: sin multimedia</w:t>
            </w:r>
          </w:p>
        </w:tc>
        <w:tc>
          <w:tcPr>
            <w:tcW w:w="1729" w:type="dxa"/>
          </w:tcPr>
          <w:p w:rsidR="00203601" w:rsidRPr="002D3265" w:rsidRDefault="00203601" w:rsidP="00066285">
            <w:pPr>
              <w:jc w:val="center"/>
              <w:rPr>
                <w:rFonts w:cs="Times New Roman"/>
                <w:sz w:val="16"/>
              </w:rPr>
            </w:pPr>
            <w:r w:rsidRPr="002D3265">
              <w:rPr>
                <w:rFonts w:cs="Times New Roman"/>
                <w:sz w:val="16"/>
              </w:rPr>
              <w:t>Limitada: no hay persistencia de datos</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r>
      <w:tr w:rsidR="00203601" w:rsidRPr="00AF2430" w:rsidTr="0090573E">
        <w:tc>
          <w:tcPr>
            <w:tcW w:w="1620" w:type="dxa"/>
          </w:tcPr>
          <w:p w:rsidR="00203601" w:rsidRPr="002D3265" w:rsidRDefault="00203601" w:rsidP="00066285">
            <w:pPr>
              <w:jc w:val="center"/>
              <w:rPr>
                <w:rFonts w:cs="Times New Roman"/>
                <w:b/>
                <w:sz w:val="16"/>
              </w:rPr>
            </w:pPr>
            <w:r w:rsidRPr="002D3265">
              <w:rPr>
                <w:rFonts w:cs="Times New Roman"/>
                <w:b/>
                <w:sz w:val="16"/>
              </w:rPr>
              <w:t xml:space="preserve">Basados en </w:t>
            </w:r>
            <w:r w:rsidRPr="00663754">
              <w:rPr>
                <w:rFonts w:cs="Times New Roman"/>
                <w:b/>
                <w:i/>
                <w:sz w:val="16"/>
              </w:rPr>
              <w:t>Plug-ins</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jc w:val="center"/>
              <w:rPr>
                <w:rFonts w:cs="Times New Roman"/>
                <w:sz w:val="16"/>
              </w:rPr>
            </w:pPr>
            <w:r w:rsidRPr="002D3265">
              <w:rPr>
                <w:rFonts w:cs="Times New Roman"/>
                <w:sz w:val="16"/>
              </w:rPr>
              <w:t xml:space="preserve">Si, con </w:t>
            </w:r>
            <w:r w:rsidRPr="002D3265">
              <w:rPr>
                <w:rFonts w:cs="Times New Roman"/>
                <w:i/>
                <w:sz w:val="16"/>
              </w:rPr>
              <w:t>plug-ins</w:t>
            </w:r>
            <w:r w:rsidRPr="002D3265">
              <w:rPr>
                <w:rFonts w:cs="Times New Roman"/>
                <w:sz w:val="16"/>
              </w:rPr>
              <w:t xml:space="preserve"> adicionales</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r>
      <w:tr w:rsidR="00203601" w:rsidRPr="00AF2430" w:rsidTr="0090573E">
        <w:tc>
          <w:tcPr>
            <w:tcW w:w="1620" w:type="dxa"/>
          </w:tcPr>
          <w:p w:rsidR="00203601" w:rsidRPr="002D3265" w:rsidRDefault="00203601" w:rsidP="00066285">
            <w:pPr>
              <w:jc w:val="center"/>
              <w:rPr>
                <w:rFonts w:cs="Times New Roman"/>
                <w:b/>
                <w:sz w:val="16"/>
              </w:rPr>
            </w:pPr>
            <w:r w:rsidRPr="002D3265">
              <w:rPr>
                <w:rFonts w:cs="Times New Roman"/>
                <w:b/>
                <w:sz w:val="16"/>
              </w:rPr>
              <w:t>Basados en ambientes en tiempo de ejecución</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jc w:val="center"/>
              <w:rPr>
                <w:rFonts w:cs="Times New Roman"/>
                <w:sz w:val="16"/>
              </w:rPr>
            </w:pPr>
            <w:r w:rsidRPr="002D3265">
              <w:rPr>
                <w:rFonts w:cs="Times New Roman"/>
                <w:sz w:val="16"/>
              </w:rPr>
              <w:t>Si</w:t>
            </w:r>
          </w:p>
        </w:tc>
        <w:tc>
          <w:tcPr>
            <w:tcW w:w="1729" w:type="dxa"/>
          </w:tcPr>
          <w:p w:rsidR="00203601" w:rsidRPr="002D3265" w:rsidRDefault="00203601" w:rsidP="00066285">
            <w:pPr>
              <w:keepNext/>
              <w:jc w:val="center"/>
              <w:rPr>
                <w:rFonts w:cs="Times New Roman"/>
                <w:sz w:val="16"/>
              </w:rPr>
            </w:pPr>
            <w:r w:rsidRPr="002D3265">
              <w:rPr>
                <w:rFonts w:cs="Times New Roman"/>
                <w:sz w:val="16"/>
              </w:rPr>
              <w:t>Si</w:t>
            </w:r>
          </w:p>
        </w:tc>
      </w:tr>
    </w:tbl>
    <w:p w:rsidR="00203601" w:rsidRPr="00862534" w:rsidRDefault="00203601" w:rsidP="00203601">
      <w:pPr>
        <w:pStyle w:val="Epgrafe"/>
        <w:ind w:left="1416" w:firstLine="708"/>
        <w:rPr>
          <w:rFonts w:cs="Times New Roman"/>
          <w:b w:val="0"/>
          <w:color w:val="000000" w:themeColor="text1"/>
        </w:rPr>
      </w:pPr>
      <w:bookmarkStart w:id="38" w:name="_Ref422753721"/>
      <w:r w:rsidRPr="00862534">
        <w:rPr>
          <w:color w:val="000000" w:themeColor="text1"/>
        </w:rPr>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5</w:t>
      </w:r>
      <w:r w:rsidR="00251071">
        <w:rPr>
          <w:color w:val="000000" w:themeColor="text1"/>
        </w:rPr>
        <w:fldChar w:fldCharType="end"/>
      </w:r>
      <w:bookmarkEnd w:id="38"/>
      <w:r w:rsidRPr="00862534">
        <w:rPr>
          <w:color w:val="000000" w:themeColor="text1"/>
        </w:rPr>
        <w:t xml:space="preserve"> </w:t>
      </w:r>
      <w:r w:rsidRPr="00862534">
        <w:rPr>
          <w:b w:val="0"/>
          <w:color w:val="000000" w:themeColor="text1"/>
        </w:rPr>
        <w:t xml:space="preserve">Tecnología cliente vs Características de las </w:t>
      </w:r>
      <w:r w:rsidRPr="00524FF6">
        <w:rPr>
          <w:b w:val="0"/>
          <w:color w:val="000000" w:themeColor="text1"/>
        </w:rPr>
        <w:t>RIA</w:t>
      </w:r>
    </w:p>
    <w:p w:rsidR="00203601" w:rsidRPr="009D54F1" w:rsidRDefault="00203601" w:rsidP="00203601">
      <w:pPr>
        <w:jc w:val="both"/>
        <w:rPr>
          <w:rFonts w:ascii="Times New Roman" w:hAnsi="Times New Roman" w:cs="Times New Roman"/>
          <w:color w:val="000000" w:themeColor="text1"/>
        </w:rPr>
      </w:pPr>
      <w:r>
        <w:t xml:space="preserve">Las tecnologías basadas en </w:t>
      </w:r>
      <w:r w:rsidRPr="00FD1FA5">
        <w:rPr>
          <w:i/>
        </w:rPr>
        <w:t>Javascript</w:t>
      </w:r>
      <w:r>
        <w:t xml:space="preserve"> son las más populares y más ampliamente adoptadas para el desarrollo de RIA.</w:t>
      </w:r>
      <w:r>
        <w:rPr>
          <w:rFonts w:cs="Times New Roman"/>
        </w:rPr>
        <w:t xml:space="preserve"> Sus</w:t>
      </w:r>
      <w:r w:rsidRPr="004A4A22">
        <w:rPr>
          <w:rFonts w:cs="Times New Roman"/>
        </w:rPr>
        <w:t xml:space="preserve"> limitaciones actuales se suelen resolver utilizando extensiones de Flash para el procesamiento de vídeo (y </w:t>
      </w:r>
      <w:r w:rsidRPr="000254F9">
        <w:rPr>
          <w:rFonts w:cs="Times New Roman"/>
          <w:i/>
        </w:rPr>
        <w:t>Google Gears</w:t>
      </w:r>
      <w:r w:rsidRPr="004A4A22">
        <w:rPr>
          <w:rFonts w:cs="Times New Roman"/>
        </w:rPr>
        <w:t xml:space="preserve"> o </w:t>
      </w:r>
      <w:r w:rsidRPr="000254F9">
        <w:rPr>
          <w:rFonts w:cs="Times New Roman"/>
          <w:i/>
        </w:rPr>
        <w:t>Flash Shared Objects</w:t>
      </w:r>
      <w:r w:rsidRPr="004A4A22">
        <w:rPr>
          <w:rFonts w:cs="Times New Roman"/>
        </w:rPr>
        <w:t xml:space="preserve"> cuando en el lado del cliente el almacenamiento persistente es necesario). </w:t>
      </w:r>
      <w:r>
        <w:rPr>
          <w:rFonts w:cs="Times New Roman"/>
        </w:rPr>
        <w:t>Algunas de las</w:t>
      </w:r>
      <w:r w:rsidRPr="004A4A22">
        <w:rPr>
          <w:rFonts w:cs="Times New Roman"/>
        </w:rPr>
        <w:t xml:space="preserve"> razones </w:t>
      </w:r>
      <w:r>
        <w:rPr>
          <w:rFonts w:cs="Times New Roman"/>
        </w:rPr>
        <w:t xml:space="preserve">por las cuales las tecnologías </w:t>
      </w:r>
      <w:r w:rsidRPr="002D3265">
        <w:rPr>
          <w:rFonts w:cs="Times New Roman"/>
          <w:i/>
        </w:rPr>
        <w:t>Javascript</w:t>
      </w:r>
      <w:r>
        <w:rPr>
          <w:rFonts w:cs="Times New Roman"/>
        </w:rPr>
        <w:t xml:space="preserve"> son las más utilizadas son: 1</w:t>
      </w:r>
      <w:proofErr w:type="gramStart"/>
      <w:r>
        <w:rPr>
          <w:rFonts w:cs="Times New Roman"/>
        </w:rPr>
        <w:t>-)</w:t>
      </w:r>
      <w:proofErr w:type="gramEnd"/>
      <w:r>
        <w:rPr>
          <w:rFonts w:cs="Times New Roman"/>
        </w:rPr>
        <w:t xml:space="preserve">  </w:t>
      </w:r>
      <w:r w:rsidRPr="002D3265">
        <w:rPr>
          <w:rFonts w:cs="Times New Roman"/>
        </w:rPr>
        <w:t>Ajax</w:t>
      </w:r>
      <w:r w:rsidRPr="004A4A22">
        <w:rPr>
          <w:rFonts w:cs="Times New Roman"/>
        </w:rPr>
        <w:t xml:space="preserve"> es asumido por muchos desarrolladores como el conjunto más abierto y estándar de tecnologías y </w:t>
      </w:r>
      <w:r>
        <w:rPr>
          <w:rFonts w:cs="Times New Roman"/>
        </w:rPr>
        <w:t xml:space="preserve"> la </w:t>
      </w:r>
      <w:r w:rsidRPr="004A4A22">
        <w:rPr>
          <w:rFonts w:cs="Times New Roman"/>
        </w:rPr>
        <w:t>más c</w:t>
      </w:r>
      <w:r>
        <w:rPr>
          <w:rFonts w:cs="Times New Roman"/>
        </w:rPr>
        <w:t xml:space="preserve">ercana a la especificación </w:t>
      </w:r>
      <w:r w:rsidRPr="00663754">
        <w:rPr>
          <w:rFonts w:cs="Times New Roman"/>
          <w:i/>
        </w:rPr>
        <w:t>HTML5</w:t>
      </w:r>
      <w:r>
        <w:rPr>
          <w:rFonts w:cs="Times New Roman"/>
        </w:rPr>
        <w:t>; 2-) n</w:t>
      </w:r>
      <w:r w:rsidRPr="004A4A22">
        <w:rPr>
          <w:rFonts w:cs="Times New Roman"/>
        </w:rPr>
        <w:t>o requiere acciones administrativas (por ejemplo, la instalación de software) de los usuarios</w:t>
      </w:r>
      <w:r>
        <w:rPr>
          <w:rFonts w:cs="Times New Roman"/>
        </w:rPr>
        <w:t>, 3-) s</w:t>
      </w:r>
      <w:r w:rsidRPr="004A4A22">
        <w:rPr>
          <w:rFonts w:cs="Times New Roman"/>
        </w:rPr>
        <w:t xml:space="preserve">e pueden combinar fácilmente con </w:t>
      </w:r>
      <w:r w:rsidRPr="00733DD4">
        <w:rPr>
          <w:rFonts w:cs="Times New Roman"/>
          <w:i/>
        </w:rPr>
        <w:t>plug-ins</w:t>
      </w:r>
      <w:r w:rsidRPr="004A4A22">
        <w:rPr>
          <w:rFonts w:cs="Times New Roman"/>
        </w:rPr>
        <w:t xml:space="preserve"> que se construyen para superar sus limitaciones.</w:t>
      </w:r>
      <w:r>
        <w:rPr>
          <w:rFonts w:cs="Times New Roman"/>
        </w:rPr>
        <w:t xml:space="preserve"> </w:t>
      </w:r>
    </w:p>
    <w:p w:rsidR="00203601" w:rsidRPr="003E4F9E" w:rsidRDefault="00203601" w:rsidP="00203601">
      <w:pPr>
        <w:rPr>
          <w:b/>
          <w:caps/>
        </w:rPr>
      </w:pPr>
      <w:r>
        <w:rPr>
          <w:b/>
          <w:caps/>
        </w:rPr>
        <w:t xml:space="preserve">2.4 </w:t>
      </w:r>
      <w:r w:rsidRPr="003E4F9E">
        <w:rPr>
          <w:b/>
          <w:caps/>
        </w:rPr>
        <w:t xml:space="preserve">Herramientas para el desarrollo de las </w:t>
      </w:r>
      <w:r w:rsidRPr="00524FF6">
        <w:rPr>
          <w:b/>
          <w:caps/>
        </w:rPr>
        <w:t>RIA</w:t>
      </w:r>
    </w:p>
    <w:p w:rsidR="00203601" w:rsidRPr="00B03420" w:rsidRDefault="00203601" w:rsidP="00203601">
      <w:pPr>
        <w:jc w:val="both"/>
      </w:pPr>
      <w:r w:rsidRPr="00B03420">
        <w:t xml:space="preserve">En la sección anterior se </w:t>
      </w:r>
      <w:r>
        <w:t>presentaron la</w:t>
      </w:r>
      <w:r w:rsidRPr="00B03420">
        <w:t xml:space="preserve">s diferentes tecnologías para el desarrollo e implementación de las </w:t>
      </w:r>
      <w:r w:rsidRPr="00524FF6">
        <w:t>RIA</w:t>
      </w:r>
      <w:r w:rsidRPr="00B03420">
        <w:t xml:space="preserve">. </w:t>
      </w:r>
      <w:r>
        <w:t xml:space="preserve">Para este trabajo de fin de carrera, se optó analizar en mayor detalle las herramientas y </w:t>
      </w:r>
      <w:r w:rsidRPr="002D3265">
        <w:rPr>
          <w:i/>
        </w:rPr>
        <w:t>frameworks</w:t>
      </w:r>
      <w:r>
        <w:t xml:space="preserve"> de desarrollo de uso abierto y que son de amplia utilización en la </w:t>
      </w:r>
      <w:r>
        <w:lastRenderedPageBreak/>
        <w:t xml:space="preserve">comunidad web. Se </w:t>
      </w:r>
      <w:r w:rsidRPr="00B03420">
        <w:t>ha señalado el hecho de que las implementaciones basa</w:t>
      </w:r>
      <w:r>
        <w:t xml:space="preserve">das en </w:t>
      </w:r>
      <w:r w:rsidRPr="00342DA4">
        <w:rPr>
          <w:i/>
        </w:rPr>
        <w:t>Javascript</w:t>
      </w:r>
      <w:r w:rsidRPr="00B03420">
        <w:t xml:space="preserve"> o librerías Ajax son las más utilizadas en la actualidad, debido a que utiliza tecnologías de uso abierto estandarizado como lo son </w:t>
      </w:r>
      <w:r w:rsidRPr="00342DA4">
        <w:rPr>
          <w:i/>
        </w:rPr>
        <w:t>Javascript</w:t>
      </w:r>
      <w:r w:rsidRPr="00B03420">
        <w:t xml:space="preserve">, </w:t>
      </w:r>
      <w:r w:rsidRPr="00663754">
        <w:rPr>
          <w:i/>
        </w:rPr>
        <w:t>HTML</w:t>
      </w:r>
      <w:r w:rsidRPr="00B03420">
        <w:t xml:space="preserve"> y </w:t>
      </w:r>
      <w:r w:rsidRPr="00663754">
        <w:rPr>
          <w:i/>
        </w:rPr>
        <w:t>CSS</w:t>
      </w:r>
      <w:r w:rsidRPr="00B03420">
        <w:t xml:space="preserve">. </w:t>
      </w:r>
      <w:r>
        <w:t>Además,</w:t>
      </w:r>
      <w:r w:rsidRPr="00B03420">
        <w:t xml:space="preserve"> esta forma de implementar las </w:t>
      </w:r>
      <w:r w:rsidRPr="00524FF6">
        <w:t>RIA</w:t>
      </w:r>
      <w:r w:rsidRPr="00B03420">
        <w:t xml:space="preserve"> es </w:t>
      </w:r>
      <w:r>
        <w:t>la</w:t>
      </w:r>
      <w:r w:rsidRPr="00B03420">
        <w:t xml:space="preserve"> más cercan</w:t>
      </w:r>
      <w:r>
        <w:t>a</w:t>
      </w:r>
      <w:r w:rsidRPr="00B03420">
        <w:t xml:space="preserve"> al estándar </w:t>
      </w:r>
      <w:r w:rsidRPr="00663754">
        <w:rPr>
          <w:i/>
        </w:rPr>
        <w:t>HTML5</w:t>
      </w:r>
      <w:r w:rsidRPr="00B03420">
        <w:t xml:space="preserve">. </w:t>
      </w:r>
    </w:p>
    <w:p w:rsidR="00203601" w:rsidRDefault="00203601" w:rsidP="00203601">
      <w:pPr>
        <w:jc w:val="both"/>
      </w:pPr>
      <w:r>
        <w:t xml:space="preserve">Son numerosas las librerías </w:t>
      </w:r>
      <w:r w:rsidRPr="00342DA4">
        <w:rPr>
          <w:i/>
        </w:rPr>
        <w:t>Javascript</w:t>
      </w:r>
      <w:r w:rsidRPr="00B03420">
        <w:t xml:space="preserve"> existentes en la actualidad. Estas librerías tienen como objetivo abstraer a los desarrolladores de tener que lidiar directamente con el </w:t>
      </w:r>
      <w:r w:rsidRPr="00663754">
        <w:rPr>
          <w:i/>
        </w:rPr>
        <w:t>DOM</w:t>
      </w:r>
      <w:r w:rsidRPr="00B03420">
        <w:t xml:space="preserve"> (</w:t>
      </w:r>
      <w:r w:rsidRPr="000254F9">
        <w:rPr>
          <w:i/>
        </w:rPr>
        <w:t>Document Object Model</w:t>
      </w:r>
      <w:r w:rsidRPr="00B03420">
        <w:t xml:space="preserve">) para la disposición de los elementos en las páginas web, ofreciendo capas de software amigable, reduciendo notablemente los tiempos de desarrollo y mejorando la productividad. </w:t>
      </w:r>
      <w:r>
        <w:t xml:space="preserve">En la </w:t>
      </w:r>
      <w:r w:rsidR="00251071">
        <w:fldChar w:fldCharType="begin"/>
      </w:r>
      <w:r>
        <w:instrText xml:space="preserve"> REF _Ref422753765 \h </w:instrText>
      </w:r>
      <w:r w:rsidR="00251071">
        <w:fldChar w:fldCharType="separate"/>
      </w:r>
      <w:r w:rsidRPr="00583643">
        <w:rPr>
          <w:color w:val="000000" w:themeColor="text1"/>
        </w:rPr>
        <w:t xml:space="preserve">Figura </w:t>
      </w:r>
      <w:r>
        <w:rPr>
          <w:noProof/>
          <w:color w:val="000000" w:themeColor="text1"/>
        </w:rPr>
        <w:t>4</w:t>
      </w:r>
      <w:r w:rsidR="00251071">
        <w:fldChar w:fldCharType="end"/>
      </w:r>
      <w:r>
        <w:t xml:space="preserve"> se puede apreciar algunas librerías </w:t>
      </w:r>
      <w:r w:rsidRPr="00342DA4">
        <w:rPr>
          <w:i/>
        </w:rPr>
        <w:t>Javascript</w:t>
      </w:r>
      <w:r>
        <w:t xml:space="preserve"> de uso extendido. </w:t>
      </w:r>
    </w:p>
    <w:p w:rsidR="00203601" w:rsidRDefault="00203601" w:rsidP="00203601">
      <w:pPr>
        <w:keepNext/>
      </w:pPr>
      <w:r>
        <w:rPr>
          <w:noProof/>
          <w:lang w:eastAsia="es-PY"/>
        </w:rPr>
        <w:drawing>
          <wp:inline distT="0" distB="0" distL="0" distR="0">
            <wp:extent cx="4984546" cy="2076699"/>
            <wp:effectExtent l="19050" t="0" r="6554" b="0"/>
            <wp:docPr id="16" name="15 Imagen" descr="js_libr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_libraries.jpg"/>
                    <pic:cNvPicPr/>
                  </pic:nvPicPr>
                  <pic:blipFill>
                    <a:blip r:embed="rId13" cstate="print"/>
                    <a:stretch>
                      <a:fillRect/>
                    </a:stretch>
                  </pic:blipFill>
                  <pic:spPr>
                    <a:xfrm>
                      <a:off x="0" y="0"/>
                      <a:ext cx="4983187" cy="2076133"/>
                    </a:xfrm>
                    <a:prstGeom prst="rect">
                      <a:avLst/>
                    </a:prstGeom>
                  </pic:spPr>
                </pic:pic>
              </a:graphicData>
            </a:graphic>
          </wp:inline>
        </w:drawing>
      </w:r>
    </w:p>
    <w:p w:rsidR="00203601" w:rsidRPr="00583643" w:rsidRDefault="00203601" w:rsidP="00203601">
      <w:pPr>
        <w:pStyle w:val="Epgrafe"/>
        <w:ind w:left="1416" w:firstLine="708"/>
        <w:jc w:val="both"/>
        <w:rPr>
          <w:b w:val="0"/>
          <w:color w:val="000000" w:themeColor="text1"/>
          <w:lang w:val="es-PY"/>
        </w:rPr>
      </w:pPr>
      <w:bookmarkStart w:id="39" w:name="_Ref422753765"/>
      <w:proofErr w:type="gramStart"/>
      <w:r w:rsidRPr="00583643">
        <w:rPr>
          <w:color w:val="000000" w:themeColor="text1"/>
        </w:rPr>
        <w:t>Figura</w:t>
      </w:r>
      <w:proofErr w:type="gramEnd"/>
      <w:r w:rsidRPr="00583643">
        <w:rPr>
          <w:color w:val="000000" w:themeColor="text1"/>
        </w:rPr>
        <w:t xml:space="preserve"> </w:t>
      </w:r>
      <w:r w:rsidR="00251071" w:rsidRPr="00583643">
        <w:rPr>
          <w:color w:val="000000" w:themeColor="text1"/>
        </w:rPr>
        <w:fldChar w:fldCharType="begin"/>
      </w:r>
      <w:r w:rsidRPr="00583643">
        <w:rPr>
          <w:color w:val="000000" w:themeColor="text1"/>
        </w:rPr>
        <w:instrText xml:space="preserve"> SEQ Figura \* ARABIC </w:instrText>
      </w:r>
      <w:r w:rsidR="00251071" w:rsidRPr="00583643">
        <w:rPr>
          <w:color w:val="000000" w:themeColor="text1"/>
        </w:rPr>
        <w:fldChar w:fldCharType="separate"/>
      </w:r>
      <w:r>
        <w:rPr>
          <w:noProof/>
          <w:color w:val="000000" w:themeColor="text1"/>
        </w:rPr>
        <w:t>4</w:t>
      </w:r>
      <w:r w:rsidR="00251071" w:rsidRPr="00583643">
        <w:rPr>
          <w:color w:val="000000" w:themeColor="text1"/>
        </w:rPr>
        <w:fldChar w:fldCharType="end"/>
      </w:r>
      <w:bookmarkEnd w:id="39"/>
      <w:r w:rsidRPr="00583643">
        <w:rPr>
          <w:color w:val="000000" w:themeColor="text1"/>
        </w:rPr>
        <w:t xml:space="preserve"> </w:t>
      </w:r>
      <w:r w:rsidRPr="00583643">
        <w:rPr>
          <w:b w:val="0"/>
          <w:color w:val="000000" w:themeColor="text1"/>
        </w:rPr>
        <w:t xml:space="preserve">Algunas librerías </w:t>
      </w:r>
      <w:r w:rsidRPr="00342DA4">
        <w:rPr>
          <w:b w:val="0"/>
          <w:i/>
          <w:color w:val="000000" w:themeColor="text1"/>
        </w:rPr>
        <w:t>Javascript</w:t>
      </w:r>
      <w:r w:rsidRPr="00583643">
        <w:rPr>
          <w:b w:val="0"/>
          <w:color w:val="000000" w:themeColor="text1"/>
        </w:rPr>
        <w:t xml:space="preserve"> </w:t>
      </w:r>
      <w:r w:rsidRPr="00583643">
        <w:rPr>
          <w:b w:val="0"/>
          <w:noProof/>
          <w:color w:val="000000" w:themeColor="text1"/>
        </w:rPr>
        <w:t>de uso común</w:t>
      </w:r>
    </w:p>
    <w:p w:rsidR="00203601" w:rsidRPr="00B03420" w:rsidRDefault="00203601" w:rsidP="00203601">
      <w:pPr>
        <w:jc w:val="both"/>
      </w:pPr>
      <w:r w:rsidRPr="00B03420">
        <w:t xml:space="preserve">Estas librerías también buscan explotar el lado del cliente en las aplicaciones y minimizar las interacciones con el lado servidor, para que de esta forma se obtenga un mejor rendimiento. A la par de permitir a los desarrolladores implementar aplicaciones a un alto nivel de abstracción, las librerías ofrecen una gran variedad de </w:t>
      </w:r>
      <w:r w:rsidRPr="00B03420">
        <w:rPr>
          <w:i/>
        </w:rPr>
        <w:t>widgets</w:t>
      </w:r>
      <w:r w:rsidRPr="00B03420">
        <w:t xml:space="preserve"> interactivos que son de uso común en las aplicaciones web. </w:t>
      </w:r>
    </w:p>
    <w:p w:rsidR="00203601" w:rsidRPr="00B03420" w:rsidRDefault="00203601" w:rsidP="00203601">
      <w:pPr>
        <w:jc w:val="both"/>
      </w:pPr>
      <w:r w:rsidRPr="00B03420">
        <w:t xml:space="preserve">Los </w:t>
      </w:r>
      <w:r w:rsidRPr="00B03420">
        <w:rPr>
          <w:i/>
        </w:rPr>
        <w:t>widgets</w:t>
      </w:r>
      <w:r w:rsidRPr="00B03420">
        <w:t xml:space="preserve"> representan elementos enriquecidos para la interfaz de usuario, que tienen como objetivo ofrecer una mayor interactividad</w:t>
      </w:r>
      <w:r>
        <w:t>, dada sus características dinámicas</w:t>
      </w:r>
      <w:r w:rsidRPr="00B03420">
        <w:t xml:space="preserve"> y </w:t>
      </w:r>
      <w:r>
        <w:t xml:space="preserve">un comportamiento general, similar a los patrones de comportamiento. Los widgets son microprogramas que cumplen una función predeterminada. Sus propiedades pueden ser modificadas para expresar comportamientos personalizados por el usuario. Una vez modificada las propiedades del </w:t>
      </w:r>
      <w:r w:rsidRPr="00B74468">
        <w:rPr>
          <w:i/>
        </w:rPr>
        <w:t>widget</w:t>
      </w:r>
      <w:r>
        <w:t xml:space="preserve">, éste es introducido dentro de la aplicación para cumplir una función en particular. </w:t>
      </w:r>
    </w:p>
    <w:p w:rsidR="00203601" w:rsidRPr="00007E54" w:rsidRDefault="00203601" w:rsidP="00203601">
      <w:pPr>
        <w:rPr>
          <w:b/>
          <w:caps/>
        </w:rPr>
      </w:pPr>
      <w:r w:rsidRPr="00007E54">
        <w:rPr>
          <w:b/>
          <w:caps/>
        </w:rPr>
        <w:t xml:space="preserve">2.4.1 </w:t>
      </w:r>
      <w:r w:rsidRPr="00663754">
        <w:rPr>
          <w:b/>
          <w:i/>
        </w:rPr>
        <w:t>Widgets</w:t>
      </w:r>
      <w:r w:rsidRPr="00CC5721">
        <w:rPr>
          <w:b/>
        </w:rPr>
        <w:t xml:space="preserve"> más utilizados</w:t>
      </w:r>
    </w:p>
    <w:p w:rsidR="00203601" w:rsidRDefault="00203601" w:rsidP="00203601">
      <w:pPr>
        <w:jc w:val="both"/>
      </w:pPr>
      <w:r>
        <w:t>En estudios llevados a cabo en 2009</w:t>
      </w:r>
      <w:r>
        <w:rPr>
          <w:rStyle w:val="Refdenotaalpie"/>
        </w:rPr>
        <w:footnoteReference w:id="10"/>
      </w:r>
      <w:r>
        <w:t xml:space="preserve"> y 2010</w:t>
      </w:r>
      <w:r>
        <w:rPr>
          <w:rStyle w:val="Refdenotaalpie"/>
        </w:rPr>
        <w:footnoteReference w:id="11"/>
      </w:r>
      <w:r>
        <w:t xml:space="preserve"> , se presenta un análisis de los </w:t>
      </w:r>
      <w:r w:rsidRPr="000C1623">
        <w:rPr>
          <w:i/>
        </w:rPr>
        <w:t>widgets</w:t>
      </w:r>
      <w:r>
        <w:t xml:space="preserve"> más utilizados por las aplicaciones web. La </w:t>
      </w:r>
      <w:fldSimple w:instr=" REF _Ref422753822 \h  \* MERGEFORMAT ">
        <w:r w:rsidRPr="00262AFF">
          <w:rPr>
            <w:color w:val="000000" w:themeColor="text1"/>
          </w:rPr>
          <w:t xml:space="preserve">Figura </w:t>
        </w:r>
        <w:r>
          <w:rPr>
            <w:noProof/>
            <w:color w:val="000000" w:themeColor="text1"/>
          </w:rPr>
          <w:t>5</w:t>
        </w:r>
      </w:fldSimple>
      <w:r>
        <w:t xml:space="preserve"> presenta tales </w:t>
      </w:r>
      <w:r w:rsidRPr="002F6337">
        <w:rPr>
          <w:i/>
        </w:rPr>
        <w:t>widgets</w:t>
      </w:r>
      <w:r>
        <w:t xml:space="preserve">. De todos los </w:t>
      </w:r>
      <w:r w:rsidRPr="001748C7">
        <w:rPr>
          <w:i/>
        </w:rPr>
        <w:t>widgets</w:t>
      </w:r>
      <w:r>
        <w:t xml:space="preserve"> </w:t>
      </w:r>
      <w:r>
        <w:lastRenderedPageBreak/>
        <w:t xml:space="preserve">identificados, resulta interesante determinar cuáles son los más utilizados hoy en día, por lo que en el marco de este trabajo se ha realizado un análisis de portales web populares (Facebook, Gmail, Youtube y Amazon) para determinar qué </w:t>
      </w:r>
      <w:r w:rsidRPr="00F9160B">
        <w:rPr>
          <w:i/>
        </w:rPr>
        <w:t>widgets</w:t>
      </w:r>
      <w:r>
        <w:t xml:space="preserve"> son comunes en estos sitios. El análisis determinó que los cuatro portales utilizan los siguientes </w:t>
      </w:r>
      <w:r w:rsidRPr="001650E6">
        <w:rPr>
          <w:i/>
        </w:rPr>
        <w:t>widgets</w:t>
      </w:r>
      <w:r>
        <w:t xml:space="preserve">: </w:t>
      </w:r>
    </w:p>
    <w:p w:rsidR="00203601" w:rsidRDefault="00203601" w:rsidP="00203601">
      <w:pPr>
        <w:jc w:val="both"/>
      </w:pPr>
      <w:r>
        <w:rPr>
          <w:b/>
          <w:i/>
          <w:noProof/>
          <w:lang w:eastAsia="es-PY"/>
        </w:rPr>
        <w:drawing>
          <wp:anchor distT="0" distB="0" distL="114300" distR="114300" simplePos="0" relativeHeight="251665408" behindDoc="1" locked="0" layoutInCell="1" allowOverlap="1">
            <wp:simplePos x="0" y="0"/>
            <wp:positionH relativeFrom="column">
              <wp:posOffset>3108325</wp:posOffset>
            </wp:positionH>
            <wp:positionV relativeFrom="paragraph">
              <wp:posOffset>50800</wp:posOffset>
            </wp:positionV>
            <wp:extent cx="2116455" cy="2808605"/>
            <wp:effectExtent l="19050" t="0" r="0" b="0"/>
            <wp:wrapTight wrapText="bothSides">
              <wp:wrapPolygon edited="0">
                <wp:start x="-194" y="0"/>
                <wp:lineTo x="-194" y="21390"/>
                <wp:lineTo x="21581" y="21390"/>
                <wp:lineTo x="21581" y="0"/>
                <wp:lineTo x="-194" y="0"/>
              </wp:wrapPolygon>
            </wp:wrapTight>
            <wp:docPr id="17" name="16 Imagen" descr="30_essential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essential_controls.png"/>
                    <pic:cNvPicPr/>
                  </pic:nvPicPr>
                  <pic:blipFill>
                    <a:blip r:embed="rId14" cstate="print"/>
                    <a:stretch>
                      <a:fillRect/>
                    </a:stretch>
                  </pic:blipFill>
                  <pic:spPr>
                    <a:xfrm>
                      <a:off x="0" y="0"/>
                      <a:ext cx="2116455" cy="2808605"/>
                    </a:xfrm>
                    <a:prstGeom prst="rect">
                      <a:avLst/>
                    </a:prstGeom>
                  </pic:spPr>
                </pic:pic>
              </a:graphicData>
            </a:graphic>
          </wp:anchor>
        </w:drawing>
      </w:r>
      <w:r w:rsidRPr="00AE29BF">
        <w:rPr>
          <w:b/>
          <w:i/>
        </w:rPr>
        <w:t>Accordion:</w:t>
      </w:r>
      <w:r>
        <w:t xml:space="preserve"> </w:t>
      </w:r>
      <w:r w:rsidRPr="001650E6">
        <w:t>Muestra paneles</w:t>
      </w:r>
      <w:r>
        <w:t xml:space="preserve"> </w:t>
      </w:r>
      <w:r w:rsidRPr="001650E6">
        <w:t>de contenido</w:t>
      </w:r>
      <w:r>
        <w:t xml:space="preserve"> </w:t>
      </w:r>
      <w:r w:rsidRPr="001650E6">
        <w:t xml:space="preserve">plegable para presentar la información </w:t>
      </w:r>
      <w:r>
        <w:t>en</w:t>
      </w:r>
      <w:r w:rsidRPr="001650E6">
        <w:t xml:space="preserve"> una cantidad limitada de espacio.</w:t>
      </w:r>
    </w:p>
    <w:p w:rsidR="00203601" w:rsidRDefault="00203601" w:rsidP="00203601">
      <w:pPr>
        <w:jc w:val="both"/>
      </w:pPr>
      <w:r w:rsidRPr="001650E6">
        <w:rPr>
          <w:b/>
          <w:i/>
        </w:rPr>
        <w:t>Tabs:</w:t>
      </w:r>
      <w:r>
        <w:t xml:space="preserve"> Ofrece u</w:t>
      </w:r>
      <w:r w:rsidRPr="001650E6">
        <w:t xml:space="preserve">na sola área de contenido con múltiples </w:t>
      </w:r>
      <w:r>
        <w:t>pestañas</w:t>
      </w:r>
      <w:r w:rsidRPr="001650E6">
        <w:t>, cada uno asociado con una cabecera en una lista.</w:t>
      </w:r>
    </w:p>
    <w:p w:rsidR="00203601" w:rsidRDefault="00251071" w:rsidP="00203601">
      <w:pPr>
        <w:jc w:val="both"/>
      </w:pPr>
      <w:r w:rsidRPr="00251071">
        <w:rPr>
          <w:noProof/>
          <w:lang w:val="es-ES"/>
        </w:rPr>
        <w:pict>
          <v:shape id="_x0000_s1029" type="#_x0000_t202" style="position:absolute;left:0;text-align:left;margin-left:256.45pt;margin-top:117.3pt;width:166.65pt;height:31.95pt;z-index:251666432" wrapcoords="-97 0 -97 20965 21600 20965 21600 0 -97 0" stroked="f">
            <v:textbox style="mso-next-textbox:#_x0000_s1029;mso-fit-shape-to-text:t" inset="0,0,0,0">
              <w:txbxContent>
                <w:p w:rsidR="0090573E" w:rsidRPr="00262AFF" w:rsidRDefault="0090573E" w:rsidP="00203601">
                  <w:pPr>
                    <w:pStyle w:val="Epgrafe"/>
                    <w:rPr>
                      <w:rFonts w:eastAsiaTheme="minorHAnsi"/>
                      <w:noProof/>
                      <w:color w:val="000000" w:themeColor="text1"/>
                    </w:rPr>
                  </w:pPr>
                  <w:bookmarkStart w:id="40" w:name="_Ref422753822"/>
                  <w:r w:rsidRPr="00262AFF">
                    <w:rPr>
                      <w:color w:val="000000" w:themeColor="text1"/>
                    </w:rPr>
                    <w:t xml:space="preserve">Figura </w:t>
                  </w:r>
                  <w:r w:rsidRPr="00262AFF">
                    <w:rPr>
                      <w:color w:val="000000" w:themeColor="text1"/>
                    </w:rPr>
                    <w:fldChar w:fldCharType="begin"/>
                  </w:r>
                  <w:r w:rsidRPr="00262AFF">
                    <w:rPr>
                      <w:color w:val="000000" w:themeColor="text1"/>
                    </w:rPr>
                    <w:instrText xml:space="preserve"> SEQ Figura \* ARABIC </w:instrText>
                  </w:r>
                  <w:r w:rsidRPr="00262AFF">
                    <w:rPr>
                      <w:color w:val="000000" w:themeColor="text1"/>
                    </w:rPr>
                    <w:fldChar w:fldCharType="separate"/>
                  </w:r>
                  <w:r>
                    <w:rPr>
                      <w:noProof/>
                      <w:color w:val="000000" w:themeColor="text1"/>
                    </w:rPr>
                    <w:t>5</w:t>
                  </w:r>
                  <w:r w:rsidRPr="00262AFF">
                    <w:rPr>
                      <w:color w:val="000000" w:themeColor="text1"/>
                    </w:rPr>
                    <w:fldChar w:fldCharType="end"/>
                  </w:r>
                  <w:bookmarkEnd w:id="40"/>
                  <w:r w:rsidRPr="00262AFF">
                    <w:rPr>
                      <w:color w:val="000000" w:themeColor="text1"/>
                    </w:rPr>
                    <w:t xml:space="preserve"> </w:t>
                  </w:r>
                  <w:r w:rsidRPr="00262AFF">
                    <w:rPr>
                      <w:b w:val="0"/>
                      <w:color w:val="000000" w:themeColor="text1"/>
                    </w:rPr>
                    <w:t>Elementos de interfaz de usuario enriquecidos (</w:t>
                  </w:r>
                  <w:r w:rsidRPr="00262AFF">
                    <w:rPr>
                      <w:b w:val="0"/>
                      <w:i/>
                      <w:color w:val="000000" w:themeColor="text1"/>
                    </w:rPr>
                    <w:t>widgets</w:t>
                  </w:r>
                  <w:r w:rsidRPr="00262AFF">
                    <w:rPr>
                      <w:b w:val="0"/>
                      <w:color w:val="000000" w:themeColor="text1"/>
                    </w:rPr>
                    <w:t>) más utilizados.</w:t>
                  </w:r>
                </w:p>
              </w:txbxContent>
            </v:textbox>
            <w10:wrap type="tight"/>
          </v:shape>
        </w:pict>
      </w:r>
      <w:r w:rsidR="00203601" w:rsidRPr="00AE29BF">
        <w:rPr>
          <w:b/>
          <w:i/>
        </w:rPr>
        <w:t>Autocomplete:</w:t>
      </w:r>
      <w:r w:rsidR="00203601">
        <w:rPr>
          <w:b/>
          <w:i/>
        </w:rPr>
        <w:t xml:space="preserve"> </w:t>
      </w:r>
      <w:r w:rsidR="00203601">
        <w:t xml:space="preserve">Permite a los usuarios seleccionar  un texto de interés rápidamente </w:t>
      </w:r>
      <w:r w:rsidR="00203601" w:rsidRPr="00AE29BF">
        <w:t>de una lista</w:t>
      </w:r>
      <w:r w:rsidR="00203601">
        <w:t>.</w:t>
      </w:r>
      <w:r w:rsidR="00203601" w:rsidRPr="00AE29BF">
        <w:t xml:space="preserve"> </w:t>
      </w:r>
      <w:r w:rsidR="00203601">
        <w:t>A</w:t>
      </w:r>
      <w:r w:rsidR="00203601" w:rsidRPr="00AE29BF">
        <w:t xml:space="preserve"> medida que </w:t>
      </w:r>
      <w:r w:rsidR="00203601">
        <w:t xml:space="preserve">se </w:t>
      </w:r>
      <w:r w:rsidR="00203601" w:rsidRPr="00AE29BF">
        <w:t>escribe</w:t>
      </w:r>
      <w:r w:rsidR="00203601">
        <w:t xml:space="preserve"> en un campo de entrada</w:t>
      </w:r>
      <w:r w:rsidR="00203601" w:rsidRPr="00AE29BF">
        <w:t>,</w:t>
      </w:r>
      <w:r w:rsidR="00203601">
        <w:t xml:space="preserve"> algunas sugerencias son presentadas al usuario, en base al patrón actual de caracteres ingresados. El usuario puede elegir una de las palabras sugeridas en un momento dado o bien seguir ingresando caracteres para refinar la búsqueda</w:t>
      </w:r>
      <w:r w:rsidR="00203601" w:rsidRPr="00AE29BF">
        <w:t>.</w:t>
      </w:r>
    </w:p>
    <w:p w:rsidR="00203601" w:rsidRDefault="00203601" w:rsidP="00203601">
      <w:pPr>
        <w:jc w:val="both"/>
      </w:pPr>
      <w:r w:rsidRPr="00A5516F">
        <w:rPr>
          <w:b/>
          <w:i/>
        </w:rPr>
        <w:t>Tooltip:</w:t>
      </w:r>
      <w:r>
        <w:t xml:space="preserve"> Ofrece mensajes personalizados de sugerencia sobre los elementos de interfaz, reemplazando los mensajes nativos.</w:t>
      </w:r>
    </w:p>
    <w:p w:rsidR="00203601" w:rsidRDefault="00203601" w:rsidP="00203601">
      <w:pPr>
        <w:jc w:val="both"/>
      </w:pPr>
      <w:r w:rsidRPr="00E371B0">
        <w:rPr>
          <w:b/>
          <w:i/>
        </w:rPr>
        <w:t>Datepicker:</w:t>
      </w:r>
      <w:r>
        <w:t xml:space="preserve"> Permite s</w:t>
      </w:r>
      <w:r w:rsidRPr="00E371B0">
        <w:t>eleccion</w:t>
      </w:r>
      <w:r>
        <w:t>ar</w:t>
      </w:r>
      <w:r w:rsidRPr="00E371B0">
        <w:t xml:space="preserve"> una fecha de un calendario emergente o </w:t>
      </w:r>
      <w:r w:rsidRPr="00E371B0">
        <w:rPr>
          <w:i/>
        </w:rPr>
        <w:t>inline</w:t>
      </w:r>
      <w:r>
        <w:t>.</w:t>
      </w:r>
    </w:p>
    <w:p w:rsidR="00203601" w:rsidRDefault="00203601" w:rsidP="00203601">
      <w:pPr>
        <w:jc w:val="both"/>
      </w:pPr>
      <w:r w:rsidRPr="003E7DD4">
        <w:rPr>
          <w:b/>
          <w:i/>
        </w:rPr>
        <w:t>Live validation:</w:t>
      </w:r>
      <w:r>
        <w:t xml:space="preserve"> Ofrece validaciones en vivo de los campos en los formularios. </w:t>
      </w:r>
    </w:p>
    <w:p w:rsidR="00203601" w:rsidRPr="00CC5721" w:rsidRDefault="00203601" w:rsidP="00203601">
      <w:pPr>
        <w:rPr>
          <w:b/>
        </w:rPr>
      </w:pPr>
      <w:r w:rsidRPr="00CC5721">
        <w:rPr>
          <w:b/>
        </w:rPr>
        <w:t xml:space="preserve">2.4.2 </w:t>
      </w:r>
      <w:r>
        <w:rPr>
          <w:b/>
        </w:rPr>
        <w:t>L</w:t>
      </w:r>
      <w:r w:rsidRPr="00CC5721">
        <w:rPr>
          <w:b/>
        </w:rPr>
        <w:t xml:space="preserve">as </w:t>
      </w:r>
      <w:r>
        <w:rPr>
          <w:b/>
        </w:rPr>
        <w:t xml:space="preserve">librerías </w:t>
      </w:r>
      <w:r w:rsidRPr="001748C7">
        <w:rPr>
          <w:b/>
          <w:i/>
        </w:rPr>
        <w:t>Javascript</w:t>
      </w:r>
      <w:r w:rsidRPr="00CC5721">
        <w:rPr>
          <w:b/>
        </w:rPr>
        <w:t xml:space="preserve"> </w:t>
      </w:r>
      <w:r w:rsidRPr="00914135">
        <w:rPr>
          <w:b/>
          <w:i/>
        </w:rPr>
        <w:t>jQuery</w:t>
      </w:r>
      <w:r w:rsidRPr="00CC5721">
        <w:rPr>
          <w:b/>
        </w:rPr>
        <w:t>UI</w:t>
      </w:r>
      <w:r w:rsidRPr="00CC5721">
        <w:rPr>
          <w:rStyle w:val="Refdenotaalpie"/>
          <w:b/>
        </w:rPr>
        <w:footnoteReference w:id="12"/>
      </w:r>
      <w:r>
        <w:rPr>
          <w:b/>
        </w:rPr>
        <w:t xml:space="preserve"> y </w:t>
      </w:r>
      <w:r w:rsidRPr="00914135">
        <w:rPr>
          <w:b/>
          <w:i/>
        </w:rPr>
        <w:t>jQuery Validation Plugin</w:t>
      </w:r>
      <w:r w:rsidRPr="00CC5721">
        <w:rPr>
          <w:rStyle w:val="Refdenotaalpie"/>
          <w:b/>
        </w:rPr>
        <w:footnoteReference w:id="13"/>
      </w:r>
    </w:p>
    <w:p w:rsidR="00203601" w:rsidRDefault="00203601" w:rsidP="00203601">
      <w:pPr>
        <w:jc w:val="both"/>
      </w:pPr>
      <w:r>
        <w:t xml:space="preserve">Estudios de mercado recientes han presentado a </w:t>
      </w:r>
      <w:r w:rsidRPr="00914135">
        <w:rPr>
          <w:i/>
        </w:rPr>
        <w:t>jQuery</w:t>
      </w:r>
      <w:r>
        <w:rPr>
          <w:rStyle w:val="Refdenotaalpie"/>
        </w:rPr>
        <w:footnoteReference w:id="14"/>
      </w:r>
      <w:r>
        <w:t xml:space="preserve"> como la librería </w:t>
      </w:r>
      <w:r w:rsidRPr="00342DA4">
        <w:rPr>
          <w:i/>
        </w:rPr>
        <w:t>Javascript</w:t>
      </w:r>
      <w:r>
        <w:t xml:space="preserve"> más utilizada a nivel global</w:t>
      </w:r>
      <w:r>
        <w:rPr>
          <w:rStyle w:val="Refdenotaalpie"/>
        </w:rPr>
        <w:footnoteReference w:id="15"/>
      </w:r>
      <w:r>
        <w:t xml:space="preserve">. </w:t>
      </w:r>
      <w:proofErr w:type="gramStart"/>
      <w:r w:rsidRPr="00914135">
        <w:rPr>
          <w:i/>
        </w:rPr>
        <w:t>jQuery</w:t>
      </w:r>
      <w:proofErr w:type="gramEnd"/>
      <w:r>
        <w:t xml:space="preserve"> es de código abierto y ha tenido un crecimiento notable en términos de evolución hasta hoy en día desde su aparición en el año 2005. La librería </w:t>
      </w:r>
      <w:r w:rsidRPr="002D3265">
        <w:rPr>
          <w:i/>
        </w:rPr>
        <w:t>jQuery</w:t>
      </w:r>
      <w:r>
        <w:t xml:space="preserve"> propone una manera robusta y confiable para desarrollar código </w:t>
      </w:r>
      <w:r w:rsidRPr="00342DA4">
        <w:rPr>
          <w:i/>
        </w:rPr>
        <w:t>Javascript</w:t>
      </w:r>
      <w:r>
        <w:t>. Posee extensiones para los dominios de aplicación Web (</w:t>
      </w:r>
      <w:r w:rsidRPr="002D3265">
        <w:rPr>
          <w:i/>
        </w:rPr>
        <w:t>jQueryUI)</w:t>
      </w:r>
      <w:r>
        <w:t xml:space="preserve"> y móviles (</w:t>
      </w:r>
      <w:r w:rsidRPr="00663754">
        <w:rPr>
          <w:i/>
        </w:rPr>
        <w:t>jQuery Mobile</w:t>
      </w:r>
      <w:r>
        <w:rPr>
          <w:rStyle w:val="Refdenotaalpie"/>
        </w:rPr>
        <w:footnoteReference w:id="16"/>
      </w:r>
      <w:r>
        <w:t xml:space="preserve">).  En ambos dominios de aplicación, se encuentran numerosos </w:t>
      </w:r>
      <w:r w:rsidRPr="000C1623">
        <w:rPr>
          <w:i/>
        </w:rPr>
        <w:t>widgets</w:t>
      </w:r>
      <w:r>
        <w:t xml:space="preserve"> interactivos idóneos para las  interfaces de usuario enriquecidas.</w:t>
      </w:r>
    </w:p>
    <w:p w:rsidR="00203601" w:rsidRDefault="00203601" w:rsidP="00203601">
      <w:pPr>
        <w:jc w:val="both"/>
      </w:pPr>
      <w:r>
        <w:lastRenderedPageBreak/>
        <w:t xml:space="preserve">De todas las características citadas en la sección anterior, </w:t>
      </w:r>
      <w:r w:rsidRPr="00C80673">
        <w:rPr>
          <w:i/>
        </w:rPr>
        <w:t>Live validation</w:t>
      </w:r>
      <w:r>
        <w:rPr>
          <w:i/>
        </w:rPr>
        <w:t xml:space="preserve"> </w:t>
      </w:r>
      <w:r w:rsidRPr="00D1152F">
        <w:t>es el único</w:t>
      </w:r>
      <w:r>
        <w:rPr>
          <w:i/>
        </w:rPr>
        <w:t xml:space="preserve"> widget</w:t>
      </w:r>
      <w:r>
        <w:t xml:space="preserve"> no soportado por </w:t>
      </w:r>
      <w:r w:rsidRPr="00914135">
        <w:rPr>
          <w:i/>
        </w:rPr>
        <w:t>jQuery</w:t>
      </w:r>
      <w:r w:rsidRPr="001748C7">
        <w:rPr>
          <w:i/>
        </w:rPr>
        <w:t>UI</w:t>
      </w:r>
      <w:r>
        <w:t xml:space="preserve"> de manera nativa. Sin embargo con </w:t>
      </w:r>
      <w:r w:rsidRPr="00914135">
        <w:rPr>
          <w:i/>
        </w:rPr>
        <w:t>jQuery Validation Plugin</w:t>
      </w:r>
      <w:r>
        <w:rPr>
          <w:i/>
        </w:rPr>
        <w:t xml:space="preserve"> </w:t>
      </w:r>
      <w:r>
        <w:t xml:space="preserve">(extensión basada en </w:t>
      </w:r>
      <w:r w:rsidRPr="00914135">
        <w:rPr>
          <w:i/>
        </w:rPr>
        <w:t>jQuery</w:t>
      </w:r>
      <w:r>
        <w:rPr>
          <w:i/>
        </w:rPr>
        <w:t>)</w:t>
      </w:r>
      <w:r>
        <w:t>, es factible llevar a cabo validaciones locales sobre los campos de un formulario de una manera bastante intuitiva.</w:t>
      </w:r>
    </w:p>
    <w:p w:rsidR="00203601" w:rsidRDefault="00203601" w:rsidP="00203601">
      <w:pPr>
        <w:jc w:val="both"/>
      </w:pPr>
      <w:r>
        <w:t xml:space="preserve">Con </w:t>
      </w:r>
      <w:r w:rsidRPr="00914135">
        <w:rPr>
          <w:i/>
        </w:rPr>
        <w:t>jQuery</w:t>
      </w:r>
      <w:r w:rsidRPr="001748C7">
        <w:rPr>
          <w:i/>
        </w:rPr>
        <w:t>UI</w:t>
      </w:r>
      <w:r>
        <w:t xml:space="preserve"> y </w:t>
      </w:r>
      <w:r w:rsidRPr="00914135">
        <w:rPr>
          <w:i/>
        </w:rPr>
        <w:t>JQuery Validation Plugin</w:t>
      </w:r>
      <w:r>
        <w:t>, es posible dar cobertura a todos los widgets que serán tenidos en cuenta en este trabajo de fin de carrera.</w:t>
      </w:r>
    </w:p>
    <w:p w:rsidR="00203601" w:rsidRPr="00255D9F" w:rsidRDefault="00203601" w:rsidP="00203601">
      <w:pPr>
        <w:jc w:val="both"/>
        <w:rPr>
          <w:rFonts w:cs="Times New Roman"/>
          <w:b/>
          <w:caps/>
        </w:rPr>
      </w:pPr>
      <w:r w:rsidRPr="00255D9F">
        <w:rPr>
          <w:rFonts w:cs="Times New Roman"/>
          <w:b/>
          <w:caps/>
        </w:rPr>
        <w:t>2.</w:t>
      </w:r>
      <w:r>
        <w:rPr>
          <w:rFonts w:cs="Times New Roman"/>
          <w:b/>
          <w:caps/>
        </w:rPr>
        <w:t>5</w:t>
      </w:r>
      <w:r w:rsidRPr="00255D9F">
        <w:rPr>
          <w:rFonts w:cs="Times New Roman"/>
          <w:b/>
          <w:caps/>
        </w:rPr>
        <w:t xml:space="preserve"> </w:t>
      </w:r>
      <w:r>
        <w:rPr>
          <w:rFonts w:cs="Times New Roman"/>
          <w:b/>
          <w:caps/>
        </w:rPr>
        <w:t>Resumen</w:t>
      </w:r>
      <w:r w:rsidRPr="00255D9F">
        <w:rPr>
          <w:rFonts w:cs="Times New Roman"/>
          <w:b/>
          <w:caps/>
        </w:rPr>
        <w:t xml:space="preserve"> del Capítulo</w:t>
      </w:r>
    </w:p>
    <w:p w:rsidR="00203601" w:rsidRDefault="00203601" w:rsidP="00203601">
      <w:pPr>
        <w:jc w:val="both"/>
      </w:pPr>
      <w:r>
        <w:t xml:space="preserve">En este capítulo se han visto las diversas características que ofrecen las </w:t>
      </w:r>
      <w:r w:rsidRPr="00524FF6">
        <w:t>RIA</w:t>
      </w:r>
      <w:r>
        <w:t xml:space="preserve">, como así también los enfoques tecnológicos para explotar el lado del cliente en este tipo de aplicaciones. Estos enfoques son: las implementaciones basadas en librerías </w:t>
      </w:r>
      <w:r w:rsidRPr="00342DA4">
        <w:rPr>
          <w:i/>
        </w:rPr>
        <w:t>Javascript</w:t>
      </w:r>
      <w:r>
        <w:rPr>
          <w:i/>
        </w:rPr>
        <w:t>,</w:t>
      </w:r>
      <w:r>
        <w:t xml:space="preserve"> las basadas en la instalación de </w:t>
      </w:r>
      <w:r w:rsidRPr="001748C7">
        <w:rPr>
          <w:i/>
        </w:rPr>
        <w:t>plug-ins</w:t>
      </w:r>
      <w:r>
        <w:rPr>
          <w:i/>
        </w:rPr>
        <w:t>,</w:t>
      </w:r>
      <w:r>
        <w:t xml:space="preserve"> o las que se enfocan en ambientes en tiempo de ejecución. La primera de ellas es la más utilizada en la comunidad web, debido a que la aplicación se implementa por medio de un compendio de estándares abiertos trabajando conjuntamente como lo son </w:t>
      </w:r>
      <w:r w:rsidRPr="003134E0">
        <w:t>HTML</w:t>
      </w:r>
      <w:r>
        <w:t xml:space="preserve"> y </w:t>
      </w:r>
      <w:r w:rsidRPr="003134E0">
        <w:t>CSS</w:t>
      </w:r>
      <w:r>
        <w:rPr>
          <w:i/>
        </w:rPr>
        <w:t xml:space="preserve"> </w:t>
      </w:r>
      <w:r w:rsidRPr="002D3265">
        <w:t>(para la representación de los elementos y el posicionamiento)</w:t>
      </w:r>
      <w:r w:rsidRPr="009D6D50">
        <w:t xml:space="preserve">, </w:t>
      </w:r>
      <w:r w:rsidRPr="00D1152F">
        <w:rPr>
          <w:i/>
        </w:rPr>
        <w:t>Javascript</w:t>
      </w:r>
      <w:r w:rsidRPr="002D3265">
        <w:t xml:space="preserve"> (para la lógica de la aplicación en el lado cliente)</w:t>
      </w:r>
      <w:r w:rsidRPr="009D6D50">
        <w:t xml:space="preserve"> y </w:t>
      </w:r>
      <w:r w:rsidRPr="002D3265">
        <w:t>XML</w:t>
      </w:r>
      <w:r w:rsidRPr="009D6D50">
        <w:t xml:space="preserve"> o JSON (para la comunicación entre el cliente y el servidor).</w:t>
      </w:r>
      <w:r>
        <w:t xml:space="preserve"> </w:t>
      </w:r>
    </w:p>
    <w:p w:rsidR="00203601" w:rsidRDefault="00203601" w:rsidP="00203601">
      <w:pPr>
        <w:jc w:val="both"/>
      </w:pPr>
      <w:r>
        <w:t xml:space="preserve">Son varias las librerías </w:t>
      </w:r>
      <w:r w:rsidRPr="00342DA4">
        <w:rPr>
          <w:i/>
        </w:rPr>
        <w:t>Javascript</w:t>
      </w:r>
      <w:r>
        <w:t xml:space="preserve"> existentes en la actualidad</w:t>
      </w:r>
      <w:r>
        <w:rPr>
          <w:rStyle w:val="Refdenotaalpie"/>
        </w:rPr>
        <w:footnoteReference w:id="17"/>
      </w:r>
      <w:r>
        <w:t>. Algunas de ellas permiten la representación de ciertos elementos de interfaz interactivos (</w:t>
      </w:r>
      <w:r w:rsidRPr="001748C7">
        <w:rPr>
          <w:i/>
        </w:rPr>
        <w:t>widgets</w:t>
      </w:r>
      <w:r>
        <w:t xml:space="preserve">) que son comunes en las interfaces enriquecidas actuales y a la vez ofrecen la posibilidad de agregar cierta lógica en el lado cliente, como validaciones locales de campos de entrada en los formularios. Según el análisis llevado a cabo considerando importantes portales web, entre los </w:t>
      </w:r>
      <w:r w:rsidRPr="001748C7">
        <w:rPr>
          <w:i/>
        </w:rPr>
        <w:t>widgets</w:t>
      </w:r>
      <w:r>
        <w:rPr>
          <w:i/>
        </w:rPr>
        <w:t xml:space="preserve"> </w:t>
      </w:r>
      <w:r>
        <w:t xml:space="preserve">más utilizados se encuentran los </w:t>
      </w:r>
      <w:r w:rsidRPr="001748C7">
        <w:rPr>
          <w:i/>
        </w:rPr>
        <w:t>tooltips</w:t>
      </w:r>
      <w:r>
        <w:t xml:space="preserve">, </w:t>
      </w:r>
      <w:r w:rsidRPr="001748C7">
        <w:rPr>
          <w:i/>
        </w:rPr>
        <w:t>tabs</w:t>
      </w:r>
      <w:r>
        <w:rPr>
          <w:i/>
        </w:rPr>
        <w:t xml:space="preserve">, accordion, datepicker y autocomplete, </w:t>
      </w:r>
      <w:r>
        <w:t xml:space="preserve">como así también diversas validaciones locales en los campos de entrada (por ejemplo, validaciones de tipo numérico, email, claves, etc.). Actualmente, </w:t>
      </w:r>
      <w:r w:rsidRPr="00914135">
        <w:rPr>
          <w:i/>
        </w:rPr>
        <w:t>jQuery</w:t>
      </w:r>
      <w:r>
        <w:t xml:space="preserve"> es la librería </w:t>
      </w:r>
      <w:r w:rsidRPr="00342DA4">
        <w:rPr>
          <w:i/>
        </w:rPr>
        <w:t>Javascript</w:t>
      </w:r>
      <w:r>
        <w:t xml:space="preserve"> más popular. Además, utilizando sus versiones </w:t>
      </w:r>
      <w:r w:rsidRPr="00914135">
        <w:rPr>
          <w:i/>
        </w:rPr>
        <w:t>jQuery</w:t>
      </w:r>
      <w:r w:rsidRPr="001748C7">
        <w:rPr>
          <w:i/>
        </w:rPr>
        <w:t>UI</w:t>
      </w:r>
      <w:r>
        <w:t xml:space="preserve"> y </w:t>
      </w:r>
      <w:r w:rsidRPr="00914135">
        <w:rPr>
          <w:i/>
        </w:rPr>
        <w:t>JQuery Validation Plugin</w:t>
      </w:r>
      <w:r>
        <w:rPr>
          <w:i/>
        </w:rPr>
        <w:t xml:space="preserve"> </w:t>
      </w:r>
      <w:r w:rsidRPr="002E118F">
        <w:t>se brinda</w:t>
      </w:r>
      <w:r>
        <w:rPr>
          <w:i/>
        </w:rPr>
        <w:t xml:space="preserve"> </w:t>
      </w:r>
      <w:r>
        <w:t>cobertura a todas estas características enriquecidas.</w:t>
      </w:r>
    </w:p>
    <w:p w:rsidR="00203601" w:rsidRPr="004A4A22" w:rsidRDefault="00203601" w:rsidP="00203601"/>
    <w:p w:rsidR="00203601" w:rsidRPr="004A4A22" w:rsidRDefault="00203601" w:rsidP="00203601"/>
    <w:p w:rsidR="00203601" w:rsidRPr="004A4A22" w:rsidRDefault="00203601" w:rsidP="00203601">
      <w:r>
        <w:t xml:space="preserve"> </w:t>
      </w: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Pr="006A342B" w:rsidRDefault="00203601" w:rsidP="00203601">
      <w:pPr>
        <w:ind w:left="6372"/>
        <w:rPr>
          <w:b/>
          <w:sz w:val="36"/>
        </w:rPr>
      </w:pPr>
      <w:commentRangeStart w:id="41"/>
      <w:r>
        <w:rPr>
          <w:b/>
          <w:sz w:val="36"/>
        </w:rPr>
        <w:lastRenderedPageBreak/>
        <w:t xml:space="preserve">    </w:t>
      </w:r>
      <w:r w:rsidRPr="006A342B">
        <w:rPr>
          <w:b/>
          <w:sz w:val="36"/>
        </w:rPr>
        <w:t>CAP</w:t>
      </w:r>
      <w:r>
        <w:rPr>
          <w:b/>
          <w:sz w:val="36"/>
        </w:rPr>
        <w:t>Í</w:t>
      </w:r>
      <w:r w:rsidRPr="006A342B">
        <w:rPr>
          <w:b/>
          <w:sz w:val="36"/>
        </w:rPr>
        <w:t>TULO 3</w:t>
      </w:r>
    </w:p>
    <w:p w:rsidR="00203601" w:rsidRDefault="00203601" w:rsidP="00203601">
      <w:pPr>
        <w:rPr>
          <w:b/>
          <w:color w:val="000000" w:themeColor="text1"/>
          <w:sz w:val="36"/>
        </w:rPr>
      </w:pPr>
      <w:r>
        <w:rPr>
          <w:b/>
          <w:color w:val="000000" w:themeColor="text1"/>
          <w:sz w:val="36"/>
        </w:rPr>
        <w:t xml:space="preserve">ENFOQUES METODOLÓGICOS MDD </w:t>
      </w:r>
      <w:commentRangeStart w:id="42"/>
      <w:r w:rsidRPr="006A342B">
        <w:rPr>
          <w:b/>
          <w:color w:val="000000" w:themeColor="text1"/>
          <w:sz w:val="36"/>
        </w:rPr>
        <w:t xml:space="preserve"> PARA LAS RIA</w:t>
      </w:r>
      <w:commentRangeEnd w:id="42"/>
      <w:r>
        <w:rPr>
          <w:rStyle w:val="Refdecomentario"/>
        </w:rPr>
        <w:commentReference w:id="42"/>
      </w:r>
      <w:commentRangeEnd w:id="41"/>
      <w:r>
        <w:rPr>
          <w:rStyle w:val="Refdecomentario"/>
        </w:rPr>
        <w:commentReference w:id="41"/>
      </w:r>
    </w:p>
    <w:p w:rsidR="00203601" w:rsidRPr="00DB70C7" w:rsidRDefault="00203601" w:rsidP="00203601">
      <w:pPr>
        <w:jc w:val="both"/>
        <w:rPr>
          <w:color w:val="000000" w:themeColor="text1"/>
        </w:rPr>
      </w:pPr>
      <w:r w:rsidRPr="004C2EB9">
        <w:rPr>
          <w:color w:val="000000" w:themeColor="text1"/>
        </w:rPr>
        <w:t>En el cap</w:t>
      </w:r>
      <w:r>
        <w:rPr>
          <w:color w:val="000000" w:themeColor="text1"/>
        </w:rPr>
        <w:t>í</w:t>
      </w:r>
      <w:r w:rsidRPr="004C2EB9">
        <w:rPr>
          <w:color w:val="000000" w:themeColor="text1"/>
        </w:rPr>
        <w:t xml:space="preserve">tulo anterior se presentó una visión general de las </w:t>
      </w:r>
      <w:r>
        <w:rPr>
          <w:color w:val="000000" w:themeColor="text1"/>
        </w:rPr>
        <w:t>RIA</w:t>
      </w:r>
      <w:r w:rsidRPr="004C2EB9">
        <w:rPr>
          <w:color w:val="000000" w:themeColor="text1"/>
        </w:rPr>
        <w:t xml:space="preserve"> con sus características principales y las diferentes tecnologías utilizadas para el desarrollo de las mismas. Se ha</w:t>
      </w:r>
      <w:r>
        <w:rPr>
          <w:color w:val="000000" w:themeColor="text1"/>
        </w:rPr>
        <w:t>n</w:t>
      </w:r>
      <w:r w:rsidRPr="004C2EB9">
        <w:rPr>
          <w:color w:val="000000" w:themeColor="text1"/>
        </w:rPr>
        <w:t xml:space="preserve"> visto también, las distintas formas en que se implementan este tipo de aplicaciones, como las implementaciones basadas en librerías </w:t>
      </w:r>
      <w:r w:rsidRPr="004C2EB9">
        <w:rPr>
          <w:i/>
          <w:color w:val="000000" w:themeColor="text1"/>
        </w:rPr>
        <w:t>Javascript</w:t>
      </w:r>
      <w:r w:rsidRPr="004C2EB9">
        <w:rPr>
          <w:color w:val="000000" w:themeColor="text1"/>
        </w:rPr>
        <w:t>, las implementaciones basadas en la instalación de plug-ins en el navegador</w:t>
      </w:r>
      <w:r>
        <w:rPr>
          <w:color w:val="000000" w:themeColor="text1"/>
        </w:rPr>
        <w:t>,</w:t>
      </w:r>
      <w:r w:rsidRPr="004C2EB9">
        <w:rPr>
          <w:color w:val="000000" w:themeColor="text1"/>
        </w:rPr>
        <w:t xml:space="preserve"> y l</w:t>
      </w:r>
      <w:r>
        <w:rPr>
          <w:color w:val="000000" w:themeColor="text1"/>
        </w:rPr>
        <w:t>a</w:t>
      </w:r>
      <w:r w:rsidRPr="004C2EB9">
        <w:rPr>
          <w:color w:val="000000" w:themeColor="text1"/>
        </w:rPr>
        <w:t>s basad</w:t>
      </w:r>
      <w:r>
        <w:rPr>
          <w:color w:val="000000" w:themeColor="text1"/>
        </w:rPr>
        <w:t>a</w:t>
      </w:r>
      <w:r w:rsidRPr="004C2EB9">
        <w:rPr>
          <w:color w:val="000000" w:themeColor="text1"/>
        </w:rPr>
        <w:t>s en ambientes en tiempo de ejecución. Las implementaciones basadas en librerías Javascript son las que presentan el mayor grado de estandarización, he allí que resulta la opción más popular en la comunidad web.</w:t>
      </w:r>
    </w:p>
    <w:p w:rsidR="00203601" w:rsidRPr="00893FE4" w:rsidRDefault="00203601" w:rsidP="00203601">
      <w:pPr>
        <w:jc w:val="both"/>
        <w:rPr>
          <w:caps/>
        </w:rPr>
      </w:pPr>
      <w:r w:rsidRPr="004C2EB9">
        <w:rPr>
          <w:color w:val="000000" w:themeColor="text1"/>
        </w:rPr>
        <w:t>En este capítulo se verá el enfoque de desarrollo de aplicaciones web basad</w:t>
      </w:r>
      <w:r>
        <w:rPr>
          <w:color w:val="000000" w:themeColor="text1"/>
        </w:rPr>
        <w:t>o</w:t>
      </w:r>
      <w:r w:rsidRPr="004C2EB9">
        <w:rPr>
          <w:color w:val="000000" w:themeColor="text1"/>
        </w:rPr>
        <w:t xml:space="preserve"> en modelos, presentando primeramente los conceptos de MDSE (</w:t>
      </w:r>
      <w:r w:rsidRPr="00CC6E77">
        <w:rPr>
          <w:i/>
          <w:color w:val="000000" w:themeColor="text1"/>
        </w:rPr>
        <w:t>Model Driven Software Engineering</w:t>
      </w:r>
      <w:r w:rsidRPr="00CC6E77">
        <w:rPr>
          <w:color w:val="000000" w:themeColor="text1"/>
        </w:rPr>
        <w:t>), MDD</w:t>
      </w:r>
      <w:r>
        <w:rPr>
          <w:color w:val="000000" w:themeColor="text1"/>
        </w:rPr>
        <w:t xml:space="preserve"> </w:t>
      </w:r>
      <w:r w:rsidRPr="00CC6E77">
        <w:rPr>
          <w:color w:val="000000" w:themeColor="text1"/>
        </w:rPr>
        <w:t>(</w:t>
      </w:r>
      <w:r w:rsidRPr="00CC6E77">
        <w:rPr>
          <w:i/>
          <w:color w:val="000000" w:themeColor="text1"/>
        </w:rPr>
        <w:t>Model Driven Development</w:t>
      </w:r>
      <w:r w:rsidRPr="00CC6E77">
        <w:rPr>
          <w:color w:val="000000" w:themeColor="text1"/>
        </w:rPr>
        <w:t>) y MDA (</w:t>
      </w:r>
      <w:r w:rsidRPr="00CC6E77">
        <w:rPr>
          <w:i/>
          <w:color w:val="000000" w:themeColor="text1"/>
        </w:rPr>
        <w:t>Model Driven Architecture</w:t>
      </w:r>
      <w:r w:rsidRPr="00CC6E77">
        <w:rPr>
          <w:color w:val="000000" w:themeColor="text1"/>
        </w:rPr>
        <w:t>)</w:t>
      </w:r>
      <w:r>
        <w:rPr>
          <w:color w:val="000000" w:themeColor="text1"/>
        </w:rPr>
        <w:t>,</w:t>
      </w:r>
      <w:r w:rsidRPr="00CC6E77">
        <w:rPr>
          <w:color w:val="000000" w:themeColor="text1"/>
        </w:rPr>
        <w:t xml:space="preserve"> para posteriormente </w:t>
      </w:r>
      <w:commentRangeStart w:id="43"/>
      <w:r>
        <w:rPr>
          <w:color w:val="000000" w:themeColor="text1"/>
        </w:rPr>
        <w:t>presentar</w:t>
      </w:r>
      <w:r w:rsidRPr="00CC6E77">
        <w:rPr>
          <w:color w:val="000000" w:themeColor="text1"/>
        </w:rPr>
        <w:t xml:space="preserve"> </w:t>
      </w:r>
      <w:commentRangeEnd w:id="43"/>
      <w:r>
        <w:rPr>
          <w:rStyle w:val="Refdecomentario"/>
        </w:rPr>
        <w:commentReference w:id="43"/>
      </w:r>
      <w:r w:rsidRPr="00CC6E77">
        <w:rPr>
          <w:color w:val="000000" w:themeColor="text1"/>
        </w:rPr>
        <w:t>a las metodologías web existentes basadas en modelos</w:t>
      </w:r>
      <w:r>
        <w:rPr>
          <w:color w:val="000000" w:themeColor="text1"/>
        </w:rPr>
        <w:t xml:space="preserve"> que presentan características de las RIA. Finalmente se presentará la metodología web MoWebA (</w:t>
      </w:r>
      <w:r w:rsidRPr="00CC6E77">
        <w:rPr>
          <w:i/>
          <w:color w:val="000000" w:themeColor="text1"/>
        </w:rPr>
        <w:t>Model Oriented Web Ap</w:t>
      </w:r>
      <w:r>
        <w:rPr>
          <w:i/>
          <w:color w:val="000000" w:themeColor="text1"/>
        </w:rPr>
        <w:t>p</w:t>
      </w:r>
      <w:r w:rsidRPr="00CC6E77">
        <w:rPr>
          <w:i/>
          <w:color w:val="000000" w:themeColor="text1"/>
        </w:rPr>
        <w:t>roach</w:t>
      </w:r>
      <w:r>
        <w:rPr>
          <w:color w:val="000000" w:themeColor="text1"/>
        </w:rPr>
        <w:t>), una metodología web separada en capas que sigue el paradigma MDA para el ciclo de desarrollo de sus aplicaciones y que resulta prometedora para la implementación de características de las RIA.</w:t>
      </w:r>
    </w:p>
    <w:p w:rsidR="00203601" w:rsidRDefault="00203601" w:rsidP="00203601">
      <w:pPr>
        <w:rPr>
          <w:b/>
          <w:caps/>
          <w:lang w:val="en-US"/>
        </w:rPr>
      </w:pPr>
      <w:r>
        <w:rPr>
          <w:b/>
          <w:caps/>
          <w:lang w:val="en-US"/>
        </w:rPr>
        <w:t>3</w:t>
      </w:r>
      <w:r w:rsidRPr="008F6CB3">
        <w:rPr>
          <w:b/>
          <w:caps/>
          <w:lang w:val="en-US"/>
        </w:rPr>
        <w:t>.</w:t>
      </w:r>
      <w:r>
        <w:rPr>
          <w:b/>
          <w:caps/>
          <w:lang w:val="en-US"/>
        </w:rPr>
        <w:t>1</w:t>
      </w:r>
      <w:r w:rsidRPr="008F6CB3">
        <w:rPr>
          <w:b/>
          <w:caps/>
          <w:lang w:val="en-US"/>
        </w:rPr>
        <w:t xml:space="preserve"> Model driven software engineering (MDSE)</w:t>
      </w:r>
    </w:p>
    <w:p w:rsidR="00203601" w:rsidRDefault="00203601" w:rsidP="00203601">
      <w:pPr>
        <w:jc w:val="both"/>
      </w:pPr>
      <w:r>
        <w:t xml:space="preserve">Los modelos son de suma importancia para entender y compartir conocimiento acerca de un software complejo. MDSE es concebida como una herramienta para convertir este hecho en una manera concreta de trabajar y pensar, transformando los modelos en elementos fundamentales para todo el ciclo de desarrollo en la ingeniería de software </w:t>
      </w:r>
      <w:r w:rsidR="00066285" w:rsidRPr="00066285">
        <w:rPr>
          <w:rFonts w:ascii="Calibri" w:hAnsi="Calibri" w:cs="Calibri"/>
        </w:rPr>
        <w:t>[</w:t>
      </w:r>
      <w:fldSimple w:instr=" REF BIB_m2012 \* MERGEFORMAT ">
        <w:r w:rsidR="00713D80" w:rsidRPr="00713D80">
          <w:rPr>
            <w:rFonts w:ascii="Calibri" w:hAnsi="Calibri" w:cs="Calibri"/>
            <w:szCs w:val="20"/>
          </w:rPr>
          <w:t>16</w:t>
        </w:r>
      </w:fldSimple>
      <w:r w:rsidR="00066285" w:rsidRPr="00066285">
        <w:rPr>
          <w:rFonts w:ascii="Calibri" w:hAnsi="Calibri" w:cs="Calibri"/>
        </w:rPr>
        <w:t>]</w:t>
      </w:r>
      <w:r>
        <w:t xml:space="preserve">. En MDSE, los conceptos principales son los modelos y las transformaciones (esto es, manipulaciones y/o operaciones sobre los modelos). </w:t>
      </w:r>
    </w:p>
    <w:p w:rsidR="00203601" w:rsidRDefault="00203601" w:rsidP="00203601">
      <w:pPr>
        <w:jc w:val="both"/>
      </w:pPr>
      <w:r w:rsidRPr="00060C44">
        <w:t>MDSE</w:t>
      </w:r>
      <w:r>
        <w:t xml:space="preserve"> tiene como objetivo llevar a cabo el desarrollo de artefactos de software utilizando a los modelos y a las transformaciones sobre estos, como piezas clave para el logro de tal objetivo. Hoy en día se ha dado un valor extra a los modelos, debido a que no solamente sirven para mantener una mejor comunicación entre los desarrolladores y las partes interesadas en un sistema en particular (</w:t>
      </w:r>
      <w:r w:rsidRPr="001748C7">
        <w:rPr>
          <w:i/>
        </w:rPr>
        <w:t>stakeholders</w:t>
      </w:r>
      <w:r>
        <w:t>), o bien para mantener los sistemas debidamente documentados, sino también, estos modelos pueden contener la suficiente expresividad y riqueza como para representar información que posteriormente puede transformase y obtener así el software deseado.</w:t>
      </w:r>
    </w:p>
    <w:p w:rsidR="00203601" w:rsidRDefault="00203601" w:rsidP="00203601">
      <w:pPr>
        <w:jc w:val="both"/>
      </w:pPr>
      <w:r>
        <w:t xml:space="preserve">Un concepto clave en el contexto </w:t>
      </w:r>
      <w:r w:rsidRPr="00060C44">
        <w:t>MDSE</w:t>
      </w:r>
      <w:r>
        <w:t xml:space="preserve"> es el de metamodelo. Con el metamodelo es posible definir la sintaxis abstracta de un lenguaje de modelado.  Análogamente a las gramáticas que sirven para definir a un lenguaje de programación, el metamodelo permite representar a todos los modelos posibles que forman parte del lenguaje de modelado.</w:t>
      </w:r>
    </w:p>
    <w:p w:rsidR="00203601" w:rsidRPr="00882AFB" w:rsidRDefault="00203601" w:rsidP="00203601">
      <w:pPr>
        <w:rPr>
          <w:b/>
          <w:i/>
          <w:lang w:val="en-US"/>
        </w:rPr>
      </w:pPr>
      <w:r>
        <w:rPr>
          <w:b/>
          <w:lang w:val="en-US"/>
        </w:rPr>
        <w:lastRenderedPageBreak/>
        <w:t>3</w:t>
      </w:r>
      <w:r w:rsidRPr="00CC5721">
        <w:rPr>
          <w:b/>
          <w:lang w:val="en-US"/>
        </w:rPr>
        <w:t>.</w:t>
      </w:r>
      <w:r>
        <w:rPr>
          <w:b/>
          <w:lang w:val="en-US"/>
        </w:rPr>
        <w:t>1</w:t>
      </w:r>
      <w:r w:rsidRPr="00CC5721">
        <w:rPr>
          <w:b/>
          <w:lang w:val="en-US"/>
        </w:rPr>
        <w:t xml:space="preserve">.1 </w:t>
      </w:r>
      <w:r w:rsidRPr="001748C7">
        <w:rPr>
          <w:b/>
          <w:i/>
          <w:lang w:val="en-US"/>
        </w:rPr>
        <w:t xml:space="preserve">Model Driven Development </w:t>
      </w:r>
      <w:r w:rsidRPr="00060C44">
        <w:rPr>
          <w:b/>
          <w:lang w:val="en-US"/>
        </w:rPr>
        <w:t>(MDD)</w:t>
      </w:r>
      <w:r w:rsidRPr="001748C7">
        <w:rPr>
          <w:b/>
          <w:i/>
          <w:lang w:val="en-US"/>
        </w:rPr>
        <w:t xml:space="preserve"> y Model Driven Architecture </w:t>
      </w:r>
      <w:r w:rsidRPr="00060C44">
        <w:rPr>
          <w:b/>
          <w:lang w:val="en-US"/>
        </w:rPr>
        <w:t>(MDA)</w:t>
      </w:r>
    </w:p>
    <w:p w:rsidR="00203601" w:rsidRDefault="00203601" w:rsidP="00203601">
      <w:pPr>
        <w:jc w:val="both"/>
      </w:pPr>
      <w:r w:rsidRPr="00BA1129">
        <w:t xml:space="preserve">En </w:t>
      </w:r>
      <w:r w:rsidRPr="00060C44">
        <w:t>MDSE</w:t>
      </w:r>
      <w:r>
        <w:t>, es posible adoptar un</w:t>
      </w:r>
      <w:r w:rsidRPr="00BA1129">
        <w:t xml:space="preserve"> enfoque </w:t>
      </w:r>
      <w:r w:rsidRPr="00060C44">
        <w:t>MDD</w:t>
      </w:r>
      <w:r>
        <w:rPr>
          <w:i/>
        </w:rPr>
        <w:t xml:space="preserve"> </w:t>
      </w:r>
      <w:r w:rsidRPr="001748C7">
        <w:t>para el ciclo de desarrollo de una aplicación</w:t>
      </w:r>
      <w:r>
        <w:t xml:space="preserve">. </w:t>
      </w:r>
      <w:r w:rsidRPr="00060C44">
        <w:t>MDD</w:t>
      </w:r>
      <w:r>
        <w:t xml:space="preserve"> es un paradigma de desarrollo que utiliza a los modelos como artefactos primarios en el proceso de desarrollo. Usualmente en </w:t>
      </w:r>
      <w:r w:rsidRPr="00060C44">
        <w:t>MDD</w:t>
      </w:r>
      <w:r>
        <w:t xml:space="preserve"> la implementación es generada de manera automática o semiautomática a partir de los modelos. Por otra parte, </w:t>
      </w:r>
      <w:r w:rsidRPr="00060C44">
        <w:t>MDA</w:t>
      </w:r>
      <w:r>
        <w:rPr>
          <w:rStyle w:val="Refdenotaalpie"/>
        </w:rPr>
        <w:footnoteReference w:id="18"/>
      </w:r>
      <w:r>
        <w:t xml:space="preserve"> es un estándar, impulsado por el consorcio </w:t>
      </w:r>
      <w:r w:rsidRPr="00060C44">
        <w:t>OMG</w:t>
      </w:r>
      <w:r>
        <w:t xml:space="preserve"> (</w:t>
      </w:r>
      <w:r w:rsidRPr="001748C7">
        <w:rPr>
          <w:i/>
        </w:rPr>
        <w:t>Object Management Group</w:t>
      </w:r>
      <w:r>
        <w:t xml:space="preserve">), que contiene en sí mismo a varios estándares de facto tales como </w:t>
      </w:r>
      <w:r w:rsidRPr="00060C44">
        <w:t>UML</w:t>
      </w:r>
      <w:r>
        <w:rPr>
          <w:rStyle w:val="Refdenotaalpie"/>
        </w:rPr>
        <w:footnoteReference w:id="19"/>
      </w:r>
      <w:r w:rsidRPr="001748C7">
        <w:rPr>
          <w:i/>
        </w:rPr>
        <w:t xml:space="preserve"> (Unified Modeling Language</w:t>
      </w:r>
      <w:r>
        <w:t xml:space="preserve">), </w:t>
      </w:r>
      <w:r w:rsidRPr="00060C44">
        <w:t>OCL</w:t>
      </w:r>
      <w:r>
        <w:rPr>
          <w:rStyle w:val="Refdenotaalpie"/>
        </w:rPr>
        <w:footnoteReference w:id="20"/>
      </w:r>
      <w:r>
        <w:t xml:space="preserve"> (</w:t>
      </w:r>
      <w:r w:rsidRPr="001748C7">
        <w:rPr>
          <w:i/>
        </w:rPr>
        <w:t>Object Constraint Language</w:t>
      </w:r>
      <w:r>
        <w:t xml:space="preserve">), </w:t>
      </w:r>
      <w:r w:rsidRPr="00060C44">
        <w:t>MOF</w:t>
      </w:r>
      <w:r>
        <w:rPr>
          <w:rStyle w:val="Refdenotaalpie"/>
        </w:rPr>
        <w:footnoteReference w:id="21"/>
      </w:r>
      <w:r>
        <w:t xml:space="preserve"> (</w:t>
      </w:r>
      <w:r w:rsidRPr="001748C7">
        <w:rPr>
          <w:i/>
        </w:rPr>
        <w:t>Meta Object Facility</w:t>
      </w:r>
      <w:r>
        <w:t xml:space="preserve">), </w:t>
      </w:r>
      <w:r w:rsidRPr="000D11B2">
        <w:t>QVT</w:t>
      </w:r>
      <w:r>
        <w:rPr>
          <w:rStyle w:val="Refdenotaalpie"/>
          <w:i/>
        </w:rPr>
        <w:footnoteReference w:id="22"/>
      </w:r>
      <w:r>
        <w:t xml:space="preserve"> (</w:t>
      </w:r>
      <w:r w:rsidRPr="001748C7">
        <w:rPr>
          <w:i/>
        </w:rPr>
        <w:t>Query View Transformation</w:t>
      </w:r>
      <w:r>
        <w:t xml:space="preserve">), entre otros. MDA promueve el desarrollo de software para diversos dominios de aplicación, como las aplicaciones para el ámbito de las finanzas, las telecomunicaciones, las aplicaciones aeroespaciales, las embebidas, etc. </w:t>
      </w:r>
      <w:r w:rsidRPr="000D11B2">
        <w:t>MDA</w:t>
      </w:r>
      <w:r>
        <w:t xml:space="preserve"> es un subconjunto de </w:t>
      </w:r>
      <w:r w:rsidRPr="00060C44">
        <w:t>MDD</w:t>
      </w:r>
      <w:r>
        <w:t xml:space="preserve"> que propone estándares para cada paso en el proceso de desarrollo de las aplicaciones.  Utiliza un esquema de arquitectura dividida en capas como puede apreciarse en la </w:t>
      </w:r>
      <w:fldSimple w:instr=" REF _Ref422657524 \h  \* MERGEFORMAT ">
        <w:r>
          <w:t>Figura 1</w:t>
        </w:r>
      </w:fldSimple>
      <w:r>
        <w:t xml:space="preserve">. Los meta-metamodelos (M3) se expresan por medio de </w:t>
      </w:r>
      <w:r w:rsidRPr="00060C44">
        <w:t>MOF</w:t>
      </w:r>
      <w:r>
        <w:t xml:space="preserve"> o </w:t>
      </w:r>
      <w:r w:rsidRPr="00060C44">
        <w:t>ECORE</w:t>
      </w:r>
      <w:r>
        <w:t xml:space="preserve"> para el </w:t>
      </w:r>
      <w:r w:rsidRPr="001748C7">
        <w:rPr>
          <w:i/>
        </w:rPr>
        <w:t xml:space="preserve">Eclipse Modelling Framework </w:t>
      </w:r>
      <w:r>
        <w:t>(</w:t>
      </w:r>
      <w:r w:rsidRPr="001748C7">
        <w:rPr>
          <w:i/>
        </w:rPr>
        <w:t>EMF</w:t>
      </w:r>
      <w:r>
        <w:t xml:space="preserve">). Los metamodelos (M2) de la aplicación se expresan por medio de un </w:t>
      </w:r>
      <w:r w:rsidRPr="009D6541">
        <w:rPr>
          <w:i/>
        </w:rPr>
        <w:t>General Purpose Modelling Lenguage</w:t>
      </w:r>
      <w:r>
        <w:rPr>
          <w:i/>
        </w:rPr>
        <w:t xml:space="preserve"> (</w:t>
      </w:r>
      <w:r w:rsidRPr="001748C7">
        <w:rPr>
          <w:i/>
        </w:rPr>
        <w:t>GPML</w:t>
      </w:r>
      <w:r>
        <w:rPr>
          <w:i/>
        </w:rPr>
        <w:t>)</w:t>
      </w:r>
      <w:r w:rsidRPr="008A2407">
        <w:t xml:space="preserve"> (</w:t>
      </w:r>
      <w:r>
        <w:t xml:space="preserve">por lo general </w:t>
      </w:r>
      <w:r w:rsidRPr="00060C44">
        <w:t>UML</w:t>
      </w:r>
      <w:r>
        <w:t xml:space="preserve">) que cuenta con diversos modelos para representar los comportamientos (estáticos y dinámicos) de una aplicación en particular. La capa M2 describe los conceptos utilizados en M1 para la definición de los modelos.  Finalmente el objeto del mundo real, en el ejemplo de la </w:t>
      </w:r>
      <w:r w:rsidR="00251071">
        <w:fldChar w:fldCharType="begin"/>
      </w:r>
      <w:r>
        <w:instrText xml:space="preserve"> REF _Ref422657524 \h </w:instrText>
      </w:r>
      <w:r w:rsidR="00251071">
        <w:fldChar w:fldCharType="separate"/>
      </w:r>
      <w:r w:rsidRPr="007D20CB">
        <w:rPr>
          <w:color w:val="000000" w:themeColor="text1"/>
        </w:rPr>
        <w:t xml:space="preserve">Figura </w:t>
      </w:r>
      <w:r>
        <w:rPr>
          <w:noProof/>
          <w:color w:val="000000" w:themeColor="text1"/>
        </w:rPr>
        <w:t>1</w:t>
      </w:r>
      <w:r w:rsidR="00251071">
        <w:fldChar w:fldCharType="end"/>
      </w:r>
      <w:r>
        <w:t xml:space="preserve"> un video, se representa en M0.</w:t>
      </w:r>
    </w:p>
    <w:p w:rsidR="00203601" w:rsidRDefault="00251071" w:rsidP="00203601">
      <w:pPr>
        <w:keepNext/>
      </w:pPr>
      <w:r>
        <w:rPr>
          <w:noProof/>
          <w:lang w:eastAsia="es-PY"/>
        </w:rPr>
        <w:pict>
          <v:shape id="Text Box 16" o:spid="_x0000_s1033" type="#_x0000_t202" style="position:absolute;margin-left:42.2pt;margin-top:190.25pt;width:285.55pt;height:31.95pt;z-index:251675648;visibility:visible" wrapcoords="-57 0 -57 21098 21600 21098 21600 0 -5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" stroked="f">
            <v:textbox style="mso-fit-shape-to-text:t" inset="0,0,0,0">
              <w:txbxContent>
                <w:p w:rsidR="0090573E" w:rsidRPr="007D20CB" w:rsidRDefault="0090573E" w:rsidP="00203601">
                  <w:pPr>
                    <w:pStyle w:val="Epgrafe"/>
                    <w:rPr>
                      <w:rFonts w:eastAsiaTheme="minorHAnsi"/>
                      <w:b w:val="0"/>
                      <w:noProof/>
                      <w:color w:val="000000" w:themeColor="text1"/>
                    </w:rPr>
                  </w:pPr>
                  <w:bookmarkStart w:id="44" w:name="_Ref422657524"/>
                  <w:r w:rsidRPr="007D20CB">
                    <w:rPr>
                      <w:color w:val="000000" w:themeColor="text1"/>
                    </w:rPr>
                    <w:t xml:space="preserve">Figura </w:t>
                  </w:r>
                  <w:r w:rsidRPr="007D20CB">
                    <w:rPr>
                      <w:color w:val="000000" w:themeColor="text1"/>
                    </w:rPr>
                    <w:fldChar w:fldCharType="begin"/>
                  </w:r>
                  <w:r w:rsidRPr="007D20CB">
                    <w:rPr>
                      <w:color w:val="000000" w:themeColor="text1"/>
                    </w:rPr>
                    <w:instrText xml:space="preserve"> SEQ Figura \* ARABIC </w:instrText>
                  </w:r>
                  <w:r w:rsidRPr="007D20CB">
                    <w:rPr>
                      <w:color w:val="000000" w:themeColor="text1"/>
                    </w:rPr>
                    <w:fldChar w:fldCharType="separate"/>
                  </w:r>
                  <w:ins w:id="45" w:author="marcazal" w:date="2015-06-23T00:37:00Z">
                    <w:r>
                      <w:rPr>
                        <w:noProof/>
                        <w:color w:val="000000" w:themeColor="text1"/>
                      </w:rPr>
                      <w:t>1</w:t>
                    </w:r>
                  </w:ins>
                  <w:r w:rsidRPr="007D20CB">
                    <w:rPr>
                      <w:color w:val="000000" w:themeColor="text1"/>
                    </w:rPr>
                    <w:fldChar w:fldCharType="end"/>
                  </w:r>
                  <w:bookmarkEnd w:id="44"/>
                  <w:r w:rsidRPr="007D20CB">
                    <w:rPr>
                      <w:b w:val="0"/>
                      <w:color w:val="000000" w:themeColor="text1"/>
                    </w:rPr>
                    <w:t xml:space="preserve">  </w:t>
                  </w:r>
                  <w:ins w:id="46" w:author="marcazal" w:date="2015-10-02T08:54:00Z">
                    <w:r>
                      <w:rPr>
                        <w:b w:val="0"/>
                        <w:color w:val="000000" w:themeColor="text1"/>
                      </w:rPr>
                      <w:t>Arquitectura dividida en capas de MDA:</w:t>
                    </w:r>
                  </w:ins>
                  <w:r w:rsidRPr="007D20CB">
                    <w:rPr>
                      <w:b w:val="0"/>
                      <w:color w:val="000000" w:themeColor="text1"/>
                    </w:rPr>
                    <w:t xml:space="preserve"> Objetos del mundo real (M0), modelos (M1), metamodelos (M2) y meta-metamodelos (M3)</w:t>
                  </w:r>
                </w:p>
              </w:txbxContent>
            </v:textbox>
            <w10:wrap type="tight"/>
          </v:shape>
        </w:pict>
      </w:r>
      <w:r w:rsidR="00203601" w:rsidRPr="0060709F">
        <w:rPr>
          <w:noProof/>
          <w:lang w:eastAsia="es-PY"/>
        </w:rPr>
        <w:drawing>
          <wp:anchor distT="0" distB="0" distL="114300" distR="114300" simplePos="0" relativeHeight="251671552" behindDoc="1" locked="0" layoutInCell="1" allowOverlap="1">
            <wp:simplePos x="0" y="0"/>
            <wp:positionH relativeFrom="column">
              <wp:posOffset>535940</wp:posOffset>
            </wp:positionH>
            <wp:positionV relativeFrom="paragraph">
              <wp:posOffset>-128270</wp:posOffset>
            </wp:positionV>
            <wp:extent cx="3626485" cy="2487295"/>
            <wp:effectExtent l="19050" t="0" r="0" b="0"/>
            <wp:wrapTight wrapText="bothSides">
              <wp:wrapPolygon edited="0">
                <wp:start x="-113" y="0"/>
                <wp:lineTo x="-113" y="21506"/>
                <wp:lineTo x="21558" y="21506"/>
                <wp:lineTo x="21558" y="0"/>
                <wp:lineTo x="-113" y="0"/>
              </wp:wrapPolygon>
            </wp:wrapTight>
            <wp:docPr id="4" name="4 Imagen" descr="MDA-4LAY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4LAYER.gif"/>
                    <pic:cNvPicPr/>
                  </pic:nvPicPr>
                  <pic:blipFill>
                    <a:blip r:embed="rId15" cstate="print"/>
                    <a:stretch>
                      <a:fillRect/>
                    </a:stretch>
                  </pic:blipFill>
                  <pic:spPr>
                    <a:xfrm>
                      <a:off x="0" y="0"/>
                      <a:ext cx="3626485" cy="2487295"/>
                    </a:xfrm>
                    <a:prstGeom prst="rect">
                      <a:avLst/>
                    </a:prstGeom>
                  </pic:spPr>
                </pic:pic>
              </a:graphicData>
            </a:graphic>
          </wp:anchor>
        </w:drawing>
      </w:r>
    </w:p>
    <w:p w:rsidR="00203601" w:rsidRDefault="00203601" w:rsidP="00203601"/>
    <w:p w:rsidR="00203601" w:rsidRDefault="00203601" w:rsidP="00203601"/>
    <w:p w:rsidR="00203601" w:rsidRDefault="00203601" w:rsidP="00203601"/>
    <w:p w:rsidR="00203601" w:rsidRDefault="00203601" w:rsidP="00203601"/>
    <w:p w:rsidR="00203601" w:rsidRDefault="00203601" w:rsidP="00203601"/>
    <w:p w:rsidR="00203601" w:rsidRDefault="00203601" w:rsidP="00203601"/>
    <w:p w:rsidR="00203601" w:rsidRDefault="00203601" w:rsidP="00203601">
      <w:r>
        <w:rPr>
          <w:rStyle w:val="Refdecomentario"/>
        </w:rPr>
        <w:commentReference w:id="47"/>
      </w:r>
    </w:p>
    <w:p w:rsidR="00203601" w:rsidRDefault="00203601" w:rsidP="00203601"/>
    <w:p w:rsidR="00203601" w:rsidRDefault="00203601" w:rsidP="00203601">
      <w:pPr>
        <w:jc w:val="both"/>
      </w:pPr>
      <w:r>
        <w:t xml:space="preserve">Las fases de desarrollo con el enfoque MDA se presentan en la </w:t>
      </w:r>
      <w:fldSimple w:instr=" REF _Ref422657824 \h  \* MERGEFORMAT ">
        <w:r w:rsidRPr="00DE26CE">
          <w:rPr>
            <w:color w:val="000000" w:themeColor="text1"/>
          </w:rPr>
          <w:t>Figura</w:t>
        </w:r>
        <w:r w:rsidR="00251071" w:rsidRPr="00251071">
          <w:rPr>
            <w:color w:val="000000" w:themeColor="text1"/>
            <w:rPrChange w:id="48" w:author="marcazal" w:date="2015-10-02T08:55:00Z">
              <w:rPr>
                <w:b/>
                <w:color w:val="000000" w:themeColor="text1"/>
              </w:rPr>
            </w:rPrChange>
          </w:rPr>
          <w:t xml:space="preserve"> 2</w:t>
        </w:r>
      </w:fldSimple>
      <w:r w:rsidRPr="00DE26CE">
        <w:t>.</w:t>
      </w:r>
      <w:r>
        <w:t xml:space="preserve"> En la primera fase se tiene el </w:t>
      </w:r>
      <w:r w:rsidRPr="00B238CC">
        <w:rPr>
          <w:i/>
        </w:rPr>
        <w:t xml:space="preserve">Computation </w:t>
      </w:r>
      <w:r>
        <w:rPr>
          <w:i/>
        </w:rPr>
        <w:t>I</w:t>
      </w:r>
      <w:r w:rsidRPr="00B238CC">
        <w:rPr>
          <w:i/>
        </w:rPr>
        <w:t>ndependent Model</w:t>
      </w:r>
      <w:r>
        <w:t xml:space="preserve"> (</w:t>
      </w:r>
      <w:r w:rsidRPr="001748C7">
        <w:t>CIM</w:t>
      </w:r>
      <w:r>
        <w:t xml:space="preserve">), que corresponde a los documentos, modelos o diagramas utilizados para la toma de requerimientos de una aplicación en particular, </w:t>
      </w:r>
      <w:r>
        <w:lastRenderedPageBreak/>
        <w:t>independientemente de cómo planean ser implementados. Representan el punto de vista del negocio de la solución.</w:t>
      </w:r>
    </w:p>
    <w:p w:rsidR="00203601" w:rsidRDefault="00203601" w:rsidP="00203601">
      <w:pPr>
        <w:keepNext/>
      </w:pPr>
      <w:r>
        <w:rPr>
          <w:noProof/>
          <w:lang w:eastAsia="es-PY"/>
        </w:rPr>
        <w:drawing>
          <wp:inline distT="0" distB="0" distL="0" distR="0">
            <wp:extent cx="4832020" cy="1442852"/>
            <wp:effectExtent l="19050" t="0" r="6680" b="0"/>
            <wp:docPr id="6" name="5 Imagen" descr="mda-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a-lifecycle.jpg"/>
                    <pic:cNvPicPr/>
                  </pic:nvPicPr>
                  <pic:blipFill>
                    <a:blip r:embed="rId16" cstate="print"/>
                    <a:stretch>
                      <a:fillRect/>
                    </a:stretch>
                  </pic:blipFill>
                  <pic:spPr>
                    <a:xfrm>
                      <a:off x="0" y="0"/>
                      <a:ext cx="4831578" cy="1442720"/>
                    </a:xfrm>
                    <a:prstGeom prst="rect">
                      <a:avLst/>
                    </a:prstGeom>
                  </pic:spPr>
                </pic:pic>
              </a:graphicData>
            </a:graphic>
          </wp:inline>
        </w:drawing>
      </w:r>
    </w:p>
    <w:p w:rsidR="00203601" w:rsidRPr="007D20CB" w:rsidRDefault="00203601" w:rsidP="00203601">
      <w:pPr>
        <w:pStyle w:val="Epgrafe"/>
        <w:ind w:left="1416" w:firstLine="708"/>
        <w:rPr>
          <w:b w:val="0"/>
          <w:color w:val="000000" w:themeColor="text1"/>
        </w:rPr>
      </w:pPr>
      <w:bookmarkStart w:id="49" w:name="_Ref422657824"/>
      <w:r w:rsidRPr="007D20CB">
        <w:rPr>
          <w:color w:val="000000" w:themeColor="text1"/>
        </w:rPr>
        <w:t xml:space="preserve">Figura </w:t>
      </w:r>
      <w:r w:rsidR="00251071" w:rsidRPr="007D20CB">
        <w:rPr>
          <w:color w:val="000000" w:themeColor="text1"/>
        </w:rPr>
        <w:fldChar w:fldCharType="begin"/>
      </w:r>
      <w:r w:rsidRPr="007D20CB">
        <w:rPr>
          <w:color w:val="000000" w:themeColor="text1"/>
        </w:rPr>
        <w:instrText xml:space="preserve"> SEQ Figura \* ARABIC </w:instrText>
      </w:r>
      <w:r w:rsidR="00251071" w:rsidRPr="007D20CB">
        <w:rPr>
          <w:color w:val="000000" w:themeColor="text1"/>
        </w:rPr>
        <w:fldChar w:fldCharType="separate"/>
      </w:r>
      <w:r>
        <w:rPr>
          <w:noProof/>
          <w:color w:val="000000" w:themeColor="text1"/>
        </w:rPr>
        <w:t>2</w:t>
      </w:r>
      <w:r w:rsidR="00251071" w:rsidRPr="007D20CB">
        <w:rPr>
          <w:color w:val="000000" w:themeColor="text1"/>
        </w:rPr>
        <w:fldChar w:fldCharType="end"/>
      </w:r>
      <w:bookmarkEnd w:id="49"/>
      <w:r w:rsidRPr="007D20CB">
        <w:rPr>
          <w:b w:val="0"/>
          <w:color w:val="000000" w:themeColor="text1"/>
        </w:rPr>
        <w:t xml:space="preserve"> Cadena de transformaciones en MDA</w:t>
      </w:r>
    </w:p>
    <w:p w:rsidR="00203601" w:rsidRDefault="00203601" w:rsidP="00203601">
      <w:pPr>
        <w:jc w:val="both"/>
      </w:pPr>
      <w:r>
        <w:t xml:space="preserve">Los CIM son los puntos de entrada de los </w:t>
      </w:r>
      <w:r>
        <w:rPr>
          <w:i/>
        </w:rPr>
        <w:t>Platform Independent M</w:t>
      </w:r>
      <w:r w:rsidRPr="003B2AED">
        <w:rPr>
          <w:i/>
        </w:rPr>
        <w:t>odel</w:t>
      </w:r>
      <w:r>
        <w:t xml:space="preserve"> (PIM). La transformación CIM a PIM se da por lo general por medio de un mapeo manual. La fase del PIM contempla la representación del sistema por medio de modelos que son independientes de la tecnología de implementación.  Los PIM pueden ser transformados a un </w:t>
      </w:r>
      <w:r>
        <w:rPr>
          <w:i/>
        </w:rPr>
        <w:t>Platform S</w:t>
      </w:r>
      <w:r w:rsidRPr="00FE34FD">
        <w:rPr>
          <w:i/>
        </w:rPr>
        <w:t xml:space="preserve">pecific </w:t>
      </w:r>
      <w:r>
        <w:rPr>
          <w:i/>
        </w:rPr>
        <w:t>M</w:t>
      </w:r>
      <w:r w:rsidRPr="00FE34FD">
        <w:rPr>
          <w:i/>
        </w:rPr>
        <w:t>odel</w:t>
      </w:r>
      <w:r>
        <w:rPr>
          <w:i/>
        </w:rPr>
        <w:t xml:space="preserve"> </w:t>
      </w:r>
      <w:r>
        <w:t xml:space="preserve">(PSM) a través de una transformación modelo a modelo (M2M),  y en muchos casos soportados por lenguajes de transformación como </w:t>
      </w:r>
      <w:commentRangeStart w:id="50"/>
      <w:r>
        <w:t>QVT o ATL</w:t>
      </w:r>
      <w:commentRangeEnd w:id="50"/>
      <w:r>
        <w:rPr>
          <w:rStyle w:val="Refdecomentario"/>
        </w:rPr>
        <w:commentReference w:id="50"/>
      </w:r>
      <w:r>
        <w:t>(</w:t>
      </w:r>
      <w:r w:rsidRPr="00DE26CE">
        <w:rPr>
          <w:i/>
        </w:rPr>
        <w:t>Atlas Transformation Languages</w:t>
      </w:r>
      <w:r>
        <w:t xml:space="preserve">). Los PSM son modelos enriquecidos con detalles de una plataforma destino en particular.  Finalmente estos PSM pueden ser transformados a código fuente por medio de una transformación de modelo a texto (M2T), apoyándose con herramientas de trasformación M2T como </w:t>
      </w:r>
      <w:commentRangeStart w:id="51"/>
      <w:r w:rsidRPr="000D11B2">
        <w:rPr>
          <w:i/>
        </w:rPr>
        <w:t>MOFScript</w:t>
      </w:r>
      <w:r>
        <w:t xml:space="preserve">, </w:t>
      </w:r>
      <w:r w:rsidRPr="000D11B2">
        <w:rPr>
          <w:i/>
        </w:rPr>
        <w:t>Acceleo</w:t>
      </w:r>
      <w:r>
        <w:t xml:space="preserve"> u </w:t>
      </w:r>
      <w:r w:rsidRPr="000D11B2">
        <w:rPr>
          <w:i/>
        </w:rPr>
        <w:t>JET</w:t>
      </w:r>
      <w:commentRangeEnd w:id="51"/>
      <w:r>
        <w:rPr>
          <w:rStyle w:val="Refdecomentario"/>
        </w:rPr>
        <w:commentReference w:id="51"/>
      </w:r>
      <w:r>
        <w:t xml:space="preserve"> (</w:t>
      </w:r>
      <w:r w:rsidRPr="00FF4E68">
        <w:rPr>
          <w:i/>
        </w:rPr>
        <w:t>Java Emmitter Template</w:t>
      </w:r>
      <w:r>
        <w:t>).</w:t>
      </w:r>
    </w:p>
    <w:p w:rsidR="00203601" w:rsidRPr="004027ED" w:rsidRDefault="00203601" w:rsidP="00203601">
      <w:pPr>
        <w:rPr>
          <w:b/>
          <w:caps/>
        </w:rPr>
      </w:pPr>
      <w:commentRangeStart w:id="52"/>
      <w:commentRangeStart w:id="53"/>
      <w:r>
        <w:rPr>
          <w:b/>
          <w:caps/>
        </w:rPr>
        <w:t>3.1.2</w:t>
      </w:r>
      <w:r w:rsidRPr="004027ED">
        <w:rPr>
          <w:b/>
          <w:caps/>
        </w:rPr>
        <w:t xml:space="preserve"> </w:t>
      </w:r>
      <w:r w:rsidRPr="000D11B2">
        <w:rPr>
          <w:b/>
        </w:rPr>
        <w:t>Conceptos básicos de la generación de código a partir de los modelos</w:t>
      </w:r>
      <w:commentRangeEnd w:id="52"/>
      <w:r w:rsidRPr="000D11B2">
        <w:rPr>
          <w:rStyle w:val="Refdecomentario"/>
        </w:rPr>
        <w:commentReference w:id="52"/>
      </w:r>
      <w:commentRangeEnd w:id="53"/>
      <w:r>
        <w:rPr>
          <w:rStyle w:val="Refdecomentario"/>
        </w:rPr>
        <w:commentReference w:id="53"/>
      </w:r>
    </w:p>
    <w:p w:rsidR="00203601" w:rsidRPr="002E66C3" w:rsidRDefault="00203601" w:rsidP="00203601">
      <w:pPr>
        <w:jc w:val="both"/>
      </w:pPr>
      <w:r>
        <w:t xml:space="preserve">Uno de los aportes de MDSE es obtener sistemas a partir de los modelos. Las plataformas de ejecución actuales son a menudo basadas en código, con pocas excepciones que permiten una interpretación directa de los modelos. De esta forma, las transformaciones M2T en el área MDSE son a menudo relacionadas con la generación de código para alcanzar la transición a partir del nivel del modelo al nivel de código. </w:t>
      </w:r>
    </w:p>
    <w:p w:rsidR="00203601" w:rsidRDefault="00203601" w:rsidP="00203601">
      <w:pPr>
        <w:jc w:val="both"/>
      </w:pPr>
      <w:r>
        <w:t xml:space="preserve">Mientras que en el contexto de los compiladores, la generación de código es el proceso de transformar el código fuente en código máquina, en el mundo </w:t>
      </w:r>
      <w:commentRangeStart w:id="54"/>
      <w:r>
        <w:t>MDE</w:t>
      </w:r>
      <w:commentRangeEnd w:id="54"/>
      <w:r>
        <w:rPr>
          <w:rStyle w:val="Refdecomentario"/>
        </w:rPr>
        <w:commentReference w:id="54"/>
      </w:r>
      <w:ins w:id="55" w:author="marcazal" w:date="2015-10-02T09:00:00Z">
        <w:r>
          <w:t xml:space="preserve"> (</w:t>
        </w:r>
      </w:ins>
      <w:r w:rsidR="00251071" w:rsidRPr="00251071">
        <w:rPr>
          <w:i/>
          <w:rPrChange w:id="56" w:author="marcazal" w:date="2015-10-02T09:01:00Z">
            <w:rPr/>
          </w:rPrChange>
        </w:rPr>
        <w:t>Model Driven Engeneering</w:t>
      </w:r>
      <w:r>
        <w:t xml:space="preserve">), la generación de código es el proceso de transformar modelos en código fuente. </w:t>
      </w:r>
    </w:p>
    <w:p w:rsidR="00203601" w:rsidRDefault="00203601" w:rsidP="00203601">
      <w:pPr>
        <w:jc w:val="both"/>
      </w:pPr>
      <w:r>
        <w:t>Entre las preguntas esenciales que se tienen que tener en cuenta si se va a desarrollar un generador de código basado en modelos, se encuentran las siguientes:</w:t>
      </w:r>
    </w:p>
    <w:p w:rsidR="00203601" w:rsidRDefault="00203601" w:rsidP="00203601">
      <w:pPr>
        <w:jc w:val="both"/>
        <w:rPr>
          <w:b/>
        </w:rPr>
      </w:pPr>
      <w:r>
        <w:rPr>
          <w:b/>
        </w:rPr>
        <w:t>¿Qué</w:t>
      </w:r>
      <w:r w:rsidRPr="002328EC">
        <w:rPr>
          <w:b/>
        </w:rPr>
        <w:t xml:space="preserve"> tanto </w:t>
      </w:r>
      <w:r>
        <w:rPr>
          <w:b/>
        </w:rPr>
        <w:t xml:space="preserve">código </w:t>
      </w:r>
      <w:r w:rsidRPr="002328EC">
        <w:rPr>
          <w:b/>
        </w:rPr>
        <w:t>va a generarse?</w:t>
      </w:r>
    </w:p>
    <w:p w:rsidR="00203601" w:rsidRDefault="00203601" w:rsidP="00203601">
      <w:pPr>
        <w:jc w:val="both"/>
      </w:pPr>
      <w:r>
        <w:t xml:space="preserve">La pregunta principal aquí es qué parte del código puede ser automáticamente generada a partir de los modelos. ¿Es posible llevar a cabo una generación de código parcial o total? La generación parcial de código puede implicar muchas cosas en este contexto. Primero, puede implicar que una capa (horizontal o vertical) de la aplicación sea completamente generada, mientras que otra capa </w:t>
      </w:r>
      <w:r>
        <w:lastRenderedPageBreak/>
        <w:t xml:space="preserve">podría ser desarrollada completamente de manera manual. Más aún, una capa puede ser generada parcialmente y otras partes no cubiertas tienen que ser completadas con código manual. La generación parcial de código también puede referirse al nivel de modelado, utilizando solamente la generación de código para ciertas partes del modelo, mientras que otras partes no son manipuladas por el generador de código y tienen que ser implementadas manualmente. </w:t>
      </w:r>
    </w:p>
    <w:p w:rsidR="00203601" w:rsidRDefault="00203601" w:rsidP="00203601">
      <w:pPr>
        <w:jc w:val="both"/>
        <w:rPr>
          <w:b/>
        </w:rPr>
      </w:pPr>
      <w:r>
        <w:rPr>
          <w:b/>
        </w:rPr>
        <w:t>¿</w:t>
      </w:r>
      <w:r w:rsidRPr="002328EC">
        <w:rPr>
          <w:b/>
        </w:rPr>
        <w:t>Qué</w:t>
      </w:r>
      <w:r>
        <w:rPr>
          <w:b/>
        </w:rPr>
        <w:t xml:space="preserve"> código</w:t>
      </w:r>
      <w:r w:rsidRPr="002328EC">
        <w:rPr>
          <w:b/>
        </w:rPr>
        <w:t xml:space="preserve"> va a generarse?</w:t>
      </w:r>
    </w:p>
    <w:p w:rsidR="00203601" w:rsidRDefault="00203601" w:rsidP="00203601">
      <w:pPr>
        <w:jc w:val="both"/>
      </w:pPr>
      <w:r>
        <w:t>Implica qué clase de código fuente va a generarse. Por supuesto, el código a ser generado debe ser lo más conciso posible y debe ser código que puede ser entendido por los desarrolladores. La idea es generar la menor cantidad de código que sea capaz de representar un sistema de la mejor manera.</w:t>
      </w:r>
    </w:p>
    <w:p w:rsidR="00203601" w:rsidRDefault="00203601" w:rsidP="00203601">
      <w:pPr>
        <w:jc w:val="both"/>
      </w:pPr>
      <w:r>
        <w:rPr>
          <w:b/>
        </w:rPr>
        <w:t>¿</w:t>
      </w:r>
      <w:r w:rsidRPr="002328EC">
        <w:rPr>
          <w:b/>
        </w:rPr>
        <w:t>C</w:t>
      </w:r>
      <w:r>
        <w:rPr>
          <w:b/>
        </w:rPr>
        <w:t>ó</w:t>
      </w:r>
      <w:r w:rsidRPr="002328EC">
        <w:rPr>
          <w:b/>
        </w:rPr>
        <w:t xml:space="preserve">mo va </w:t>
      </w:r>
      <w:r>
        <w:rPr>
          <w:b/>
        </w:rPr>
        <w:t xml:space="preserve">a </w:t>
      </w:r>
      <w:r w:rsidRPr="002328EC">
        <w:rPr>
          <w:b/>
        </w:rPr>
        <w:t>generarse?</w:t>
      </w:r>
    </w:p>
    <w:p w:rsidR="00203601" w:rsidRDefault="00203601" w:rsidP="00203601">
      <w:pPr>
        <w:jc w:val="both"/>
      </w:pPr>
      <w:r>
        <w:t xml:space="preserve">Muchos lenguajes pueden ser empleados para generar código a partir de los modelos y pueden ser </w:t>
      </w:r>
      <w:commentRangeStart w:id="57"/>
      <w:proofErr w:type="gramStart"/>
      <w:r w:rsidRPr="00DE26CE">
        <w:rPr>
          <w:i/>
        </w:rPr>
        <w:t>GPL</w:t>
      </w:r>
      <w:r>
        <w:t>(</w:t>
      </w:r>
      <w:proofErr w:type="gramEnd"/>
      <w:r w:rsidRPr="00DE26CE">
        <w:rPr>
          <w:i/>
        </w:rPr>
        <w:t>General Purpose Languages</w:t>
      </w:r>
      <w:r>
        <w:t xml:space="preserve">) y </w:t>
      </w:r>
      <w:r w:rsidRPr="00DE26CE">
        <w:rPr>
          <w:i/>
        </w:rPr>
        <w:t>DSL</w:t>
      </w:r>
      <w:commentRangeEnd w:id="57"/>
      <w:r>
        <w:t>(</w:t>
      </w:r>
      <w:r w:rsidRPr="00DE26CE">
        <w:rPr>
          <w:i/>
        </w:rPr>
        <w:t>Domanin Speci</w:t>
      </w:r>
      <w:r w:rsidRPr="00DE26CE">
        <w:rPr>
          <w:rStyle w:val="Refdecomentario"/>
          <w:i/>
        </w:rPr>
        <w:commentReference w:id="57"/>
      </w:r>
      <w:r w:rsidRPr="00DE26CE">
        <w:rPr>
          <w:i/>
        </w:rPr>
        <w:t>fic Languages</w:t>
      </w:r>
      <w:r>
        <w:t xml:space="preserve">). Actualmente existen varios lenguajes basados en plantillas para generar texto a partir de modelos, entre los que se puede citar a </w:t>
      </w:r>
      <w:r w:rsidRPr="0063426C">
        <w:rPr>
          <w:i/>
        </w:rPr>
        <w:t>XSLT</w:t>
      </w:r>
      <w:r>
        <w:t xml:space="preserve">, </w:t>
      </w:r>
      <w:r w:rsidRPr="0063426C">
        <w:rPr>
          <w:i/>
        </w:rPr>
        <w:t>JET</w:t>
      </w:r>
      <w:r>
        <w:t xml:space="preserve">, </w:t>
      </w:r>
      <w:r w:rsidRPr="0063426C">
        <w:rPr>
          <w:i/>
        </w:rPr>
        <w:t>Xpand</w:t>
      </w:r>
      <w:r>
        <w:t xml:space="preserve">, </w:t>
      </w:r>
      <w:r w:rsidRPr="0063426C">
        <w:rPr>
          <w:i/>
        </w:rPr>
        <w:t>MOFScript</w:t>
      </w:r>
      <w:r>
        <w:t xml:space="preserve"> y </w:t>
      </w:r>
      <w:r w:rsidRPr="0063426C">
        <w:rPr>
          <w:i/>
        </w:rPr>
        <w:t>Acceleo</w:t>
      </w:r>
      <w:r>
        <w:t>.</w:t>
      </w:r>
    </w:p>
    <w:p w:rsidR="00203601" w:rsidRPr="002E26B7" w:rsidRDefault="00203601" w:rsidP="00203601">
      <w:pPr>
        <w:rPr>
          <w:b/>
        </w:rPr>
      </w:pPr>
      <w:commentRangeStart w:id="58"/>
      <w:commentRangeStart w:id="59"/>
      <w:r>
        <w:rPr>
          <w:b/>
          <w:bCs/>
        </w:rPr>
        <w:t>3.1.3</w:t>
      </w:r>
      <w:r w:rsidRPr="002E26B7">
        <w:rPr>
          <w:b/>
          <w:bCs/>
        </w:rPr>
        <w:t xml:space="preserve"> </w:t>
      </w:r>
      <w:r>
        <w:rPr>
          <w:b/>
          <w:bCs/>
        </w:rPr>
        <w:t xml:space="preserve">Una vista de los lenguajes de transformación basados en </w:t>
      </w:r>
      <w:commentRangeStart w:id="60"/>
      <w:r>
        <w:rPr>
          <w:b/>
          <w:bCs/>
        </w:rPr>
        <w:t xml:space="preserve">plantillas </w:t>
      </w:r>
      <w:commentRangeEnd w:id="58"/>
      <w:r w:rsidRPr="0063426C">
        <w:rPr>
          <w:rStyle w:val="Refdecomentario"/>
        </w:rPr>
        <w:commentReference w:id="58"/>
      </w:r>
      <w:commentRangeEnd w:id="59"/>
      <w:commentRangeEnd w:id="60"/>
      <w:r>
        <w:rPr>
          <w:rStyle w:val="Refdecomentario"/>
        </w:rPr>
        <w:commentReference w:id="60"/>
      </w:r>
      <w:r>
        <w:rPr>
          <w:rStyle w:val="Refdecomentario"/>
        </w:rPr>
        <w:commentReference w:id="59"/>
      </w:r>
    </w:p>
    <w:p w:rsidR="00203601" w:rsidRPr="002E26B7" w:rsidRDefault="00203601" w:rsidP="00203601">
      <w:pPr>
        <w:jc w:val="both"/>
      </w:pPr>
      <w:r w:rsidRPr="002E26B7">
        <w:t>Diferentes lenguajes basados en </w:t>
      </w:r>
      <w:r>
        <w:rPr>
          <w:i/>
          <w:iCs/>
        </w:rPr>
        <w:t>plantillas</w:t>
      </w:r>
      <w:r w:rsidRPr="002E26B7">
        <w:t> existen en la actualidad,  los cuales pueden ser empleados para generar texto a partir de los modelos.</w:t>
      </w:r>
    </w:p>
    <w:p w:rsidR="00203601" w:rsidRPr="002E26B7" w:rsidRDefault="00203601" w:rsidP="00203601">
      <w:pPr>
        <w:jc w:val="both"/>
        <w:rPr>
          <w:b/>
        </w:rPr>
      </w:pPr>
      <w:r w:rsidRPr="002E26B7">
        <w:rPr>
          <w:b/>
          <w:bCs/>
        </w:rPr>
        <w:t>XSLT</w:t>
      </w:r>
      <w:r>
        <w:rPr>
          <w:rStyle w:val="Refdenotaalpie"/>
          <w:b/>
          <w:bCs/>
        </w:rPr>
        <w:footnoteReference w:id="23"/>
      </w:r>
    </w:p>
    <w:p w:rsidR="00203601" w:rsidRPr="002E26B7" w:rsidRDefault="00203601" w:rsidP="00203601">
      <w:pPr>
        <w:jc w:val="both"/>
      </w:pPr>
      <w:r w:rsidRPr="002E26B7">
        <w:t xml:space="preserve">La serialización XMI de los </w:t>
      </w:r>
      <w:commentRangeStart w:id="61"/>
      <w:r w:rsidRPr="002E26B7">
        <w:t>m</w:t>
      </w:r>
      <w:r>
        <w:t>o</w:t>
      </w:r>
      <w:r w:rsidRPr="002E26B7">
        <w:t>d</w:t>
      </w:r>
      <w:r>
        <w:t>e</w:t>
      </w:r>
      <w:r w:rsidRPr="002E26B7">
        <w:t>los</w:t>
      </w:r>
      <w:commentRangeEnd w:id="61"/>
      <w:r>
        <w:rPr>
          <w:rStyle w:val="Refdecomentario"/>
        </w:rPr>
        <w:commentReference w:id="61"/>
      </w:r>
      <w:r w:rsidRPr="002E26B7">
        <w:t xml:space="preserve"> </w:t>
      </w:r>
      <w:proofErr w:type="gramStart"/>
      <w:r w:rsidRPr="002E26B7">
        <w:t>puede</w:t>
      </w:r>
      <w:r>
        <w:t>n</w:t>
      </w:r>
      <w:proofErr w:type="gramEnd"/>
      <w:r w:rsidRPr="002E26B7">
        <w:t xml:space="preserve"> ser procesad</w:t>
      </w:r>
      <w:r>
        <w:t>os</w:t>
      </w:r>
      <w:r w:rsidRPr="002E26B7">
        <w:t xml:space="preserve"> con XSLT, que es el estándar W3C para transformar documentos XML en documentos arbitrarios de texto. Sin embargo, en este caso, los  scripts de generación de código tienen que ser implementados basados en la serialización XMI, </w:t>
      </w:r>
      <w:r>
        <w:t>lo cual</w:t>
      </w:r>
      <w:r w:rsidRPr="002E26B7">
        <w:t xml:space="preserve"> requiere ciertos conocimientos adicionales </w:t>
      </w:r>
      <w:r>
        <w:t xml:space="preserve">acerca </w:t>
      </w:r>
      <w:r w:rsidRPr="002E26B7">
        <w:t>de c</w:t>
      </w:r>
      <w:r>
        <w:t>ó</w:t>
      </w:r>
      <w:r w:rsidRPr="002E26B7">
        <w:t xml:space="preserve">mo los modelos </w:t>
      </w:r>
      <w:proofErr w:type="gramStart"/>
      <w:r w:rsidRPr="002E26B7">
        <w:t>son</w:t>
      </w:r>
      <w:proofErr w:type="gramEnd"/>
      <w:r w:rsidRPr="002E26B7">
        <w:t xml:space="preserve"> actualmente codificados como archivos XML. Así, el enfoque opera directamente a nivel de modelo.</w:t>
      </w:r>
    </w:p>
    <w:p w:rsidR="00203601" w:rsidRPr="002E26B7" w:rsidRDefault="00203601" w:rsidP="00203601">
      <w:pPr>
        <w:jc w:val="both"/>
        <w:rPr>
          <w:b/>
        </w:rPr>
      </w:pPr>
      <w:r w:rsidRPr="002E26B7">
        <w:rPr>
          <w:b/>
          <w:bCs/>
        </w:rPr>
        <w:t>JET</w:t>
      </w:r>
      <w:r>
        <w:rPr>
          <w:b/>
          <w:bCs/>
        </w:rPr>
        <w:t xml:space="preserve"> -</w:t>
      </w:r>
      <w:r w:rsidRPr="002E26B7">
        <w:rPr>
          <w:b/>
          <w:bCs/>
        </w:rPr>
        <w:t xml:space="preserve"> Java Emitter Template</w:t>
      </w:r>
      <w:r>
        <w:rPr>
          <w:rStyle w:val="Refdenotaalpie"/>
          <w:b/>
          <w:bCs/>
        </w:rPr>
        <w:footnoteReference w:id="24"/>
      </w:r>
    </w:p>
    <w:p w:rsidR="00203601" w:rsidRPr="002E26B7" w:rsidRDefault="00203601" w:rsidP="00203601">
      <w:pPr>
        <w:jc w:val="both"/>
      </w:pPr>
      <w:r w:rsidRPr="002E26B7">
        <w:t>Fue uno de los primeros enfoques de desarrollo del EMF para la generación de código a partir de modelos. Pero JET no está limitada a modelos basados en EMF. En general, con JET, todo objeto basado en Java es transformable a texto. JET provee una sintaxis similar a JSP adaptada a la estructura </w:t>
      </w:r>
      <w:r w:rsidRPr="002E26B7">
        <w:rPr>
          <w:i/>
          <w:iCs/>
        </w:rPr>
        <w:t>template</w:t>
      </w:r>
      <w:r w:rsidRPr="002E26B7">
        <w:t> para transformación M2T. Expresiones Java arbitrarias pueden ser introducidas en los </w:t>
      </w:r>
      <w:r>
        <w:rPr>
          <w:i/>
          <w:iCs/>
        </w:rPr>
        <w:t xml:space="preserve">plantillas </w:t>
      </w:r>
      <w:r w:rsidRPr="002E26B7">
        <w:t>JET. Los </w:t>
      </w:r>
      <w:r w:rsidRPr="002E26B7">
        <w:rPr>
          <w:i/>
          <w:iCs/>
        </w:rPr>
        <w:t>template</w:t>
      </w:r>
      <w:r w:rsidRPr="002E26B7">
        <w:t> de JET son transformados a código Java puro para propósitos de ejecución. Sin embargo, no tiene un lenguaje de consulta dedicado para los modelos disponibles en JET.</w:t>
      </w:r>
    </w:p>
    <w:p w:rsidR="00203601" w:rsidRPr="002E26B7" w:rsidRDefault="00203601" w:rsidP="00203601">
      <w:pPr>
        <w:jc w:val="both"/>
        <w:rPr>
          <w:b/>
        </w:rPr>
      </w:pPr>
      <w:r w:rsidRPr="002E26B7">
        <w:rPr>
          <w:b/>
          <w:bCs/>
        </w:rPr>
        <w:t>Xpand</w:t>
      </w:r>
      <w:r>
        <w:rPr>
          <w:rStyle w:val="Refdenotaalpie"/>
          <w:b/>
          <w:bCs/>
        </w:rPr>
        <w:footnoteReference w:id="25"/>
      </w:r>
    </w:p>
    <w:p w:rsidR="00203601" w:rsidRPr="002E26B7" w:rsidRDefault="00203601" w:rsidP="00203601">
      <w:pPr>
        <w:jc w:val="both"/>
      </w:pPr>
      <w:r w:rsidRPr="002E26B7">
        <w:lastRenderedPageBreak/>
        <w:t xml:space="preserve">Este lenguaje de transformación provee un lenguaje dedicado para consultar modelos siendo este una combinación de Java y OCL (muchos iteradores basados en OCL están disponibles). La continuación </w:t>
      </w:r>
      <w:r>
        <w:t>de</w:t>
      </w:r>
      <w:r w:rsidRPr="002E26B7">
        <w:t xml:space="preserve"> este proyecto se llama Xtend, que está basado en Java,</w:t>
      </w:r>
      <w:r w:rsidRPr="002E26B7">
        <w:rPr>
          <w:i/>
          <w:iCs/>
        </w:rPr>
        <w:t> </w:t>
      </w:r>
      <w:r>
        <w:t>y</w:t>
      </w:r>
      <w:r w:rsidRPr="002E26B7">
        <w:t xml:space="preserve"> ofrece muchas características adicionales propias del lenguaje. Por ejemplo, es posible incrustar </w:t>
      </w:r>
      <w:r>
        <w:rPr>
          <w:i/>
          <w:iCs/>
        </w:rPr>
        <w:t>plantillas</w:t>
      </w:r>
      <w:r w:rsidRPr="002E26B7">
        <w:t> de generación de código (para tener una sintaxis similar  al template Xpand) dentro del código Xtend.</w:t>
      </w:r>
    </w:p>
    <w:p w:rsidR="00203601" w:rsidRPr="002E26B7" w:rsidRDefault="00203601" w:rsidP="00203601">
      <w:pPr>
        <w:jc w:val="both"/>
        <w:rPr>
          <w:b/>
        </w:rPr>
      </w:pPr>
      <w:r w:rsidRPr="002E26B7">
        <w:rPr>
          <w:b/>
          <w:bCs/>
        </w:rPr>
        <w:t>MOFScript</w:t>
      </w:r>
      <w:r>
        <w:rPr>
          <w:rStyle w:val="Refdenotaalpie"/>
          <w:b/>
        </w:rPr>
        <w:footnoteReference w:id="26"/>
      </w:r>
    </w:p>
    <w:p w:rsidR="00203601" w:rsidRPr="002E26B7" w:rsidRDefault="00203601" w:rsidP="00203601">
      <w:pPr>
        <w:jc w:val="both"/>
      </w:pPr>
      <w:r w:rsidRPr="002E26B7">
        <w:t xml:space="preserve">Este proyecto provee otro lenguaje de transformación M2T proveyendo características </w:t>
      </w:r>
      <w:commentRangeStart w:id="62"/>
      <w:commentRangeStart w:id="63"/>
      <w:r w:rsidRPr="002E26B7">
        <w:t xml:space="preserve">similares tales </w:t>
      </w:r>
      <w:del w:id="64" w:author="marcazal" w:date="2015-10-02T09:08:00Z">
        <w:r w:rsidRPr="002E26B7" w:rsidDel="00A57FAB">
          <w:delText xml:space="preserve">como </w:delText>
        </w:r>
      </w:del>
      <w:ins w:id="65" w:author="marcazal" w:date="2015-10-02T09:08:00Z">
        <w:r>
          <w:t>a</w:t>
        </w:r>
        <w:r w:rsidRPr="002E26B7">
          <w:t xml:space="preserve"> </w:t>
        </w:r>
      </w:ins>
      <w:r w:rsidRPr="009657C0">
        <w:rPr>
          <w:i/>
        </w:rPr>
        <w:t>Xpand</w:t>
      </w:r>
      <w:commentRangeEnd w:id="62"/>
      <w:r>
        <w:rPr>
          <w:rStyle w:val="Refdecomentario"/>
        </w:rPr>
        <w:commentReference w:id="62"/>
      </w:r>
      <w:commentRangeEnd w:id="63"/>
      <w:r>
        <w:rPr>
          <w:rStyle w:val="Refdecomentario"/>
        </w:rPr>
        <w:commentReference w:id="63"/>
      </w:r>
      <w:r w:rsidRPr="002E26B7">
        <w:t xml:space="preserve">. </w:t>
      </w:r>
      <w:r w:rsidRPr="009657C0">
        <w:rPr>
          <w:i/>
        </w:rPr>
        <w:t>MOFScript</w:t>
      </w:r>
      <w:r w:rsidRPr="002E26B7">
        <w:t xml:space="preserve"> ha sido desarrollado como una propuesta de estandarización para la OMG</w:t>
      </w:r>
      <w:r>
        <w:t>,</w:t>
      </w:r>
      <w:r w:rsidRPr="002E26B7">
        <w:t xml:space="preserve"> se encuentra disponible como un </w:t>
      </w:r>
      <w:r w:rsidRPr="002E26B7">
        <w:rPr>
          <w:i/>
          <w:iCs/>
        </w:rPr>
        <w:t>plug-in </w:t>
      </w:r>
      <w:r w:rsidRPr="002E26B7">
        <w:t xml:space="preserve">para el </w:t>
      </w:r>
      <w:r w:rsidRPr="009657C0">
        <w:rPr>
          <w:i/>
        </w:rPr>
        <w:t>Eclipse</w:t>
      </w:r>
      <w:r w:rsidRPr="002E26B7">
        <w:t xml:space="preserve"> y soporta modelos del tipo EMF.</w:t>
      </w:r>
    </w:p>
    <w:p w:rsidR="00203601" w:rsidRPr="002E26B7" w:rsidRDefault="00203601" w:rsidP="00203601">
      <w:pPr>
        <w:jc w:val="both"/>
        <w:rPr>
          <w:b/>
        </w:rPr>
      </w:pPr>
      <w:r w:rsidRPr="002E26B7">
        <w:rPr>
          <w:b/>
          <w:bCs/>
        </w:rPr>
        <w:t>Acceleo</w:t>
      </w:r>
      <w:r>
        <w:rPr>
          <w:rStyle w:val="Refdenotaalpie"/>
          <w:b/>
          <w:bCs/>
        </w:rPr>
        <w:footnoteReference w:id="27"/>
      </w:r>
    </w:p>
    <w:p w:rsidR="00203601" w:rsidRPr="0063426C" w:rsidRDefault="00203601" w:rsidP="00203601">
      <w:pPr>
        <w:jc w:val="both"/>
      </w:pPr>
      <w:r w:rsidRPr="009657C0">
        <w:rPr>
          <w:i/>
        </w:rPr>
        <w:t>Acceleo</w:t>
      </w:r>
      <w:r w:rsidRPr="002E26B7">
        <w:t xml:space="preserve"> es una herramienta de transformación M2T basada en los estándares propuestos por la OMG y que actualmente forma parte de la</w:t>
      </w:r>
      <w:r>
        <w:t xml:space="preserve"> </w:t>
      </w:r>
      <w:r w:rsidRPr="002E26B7">
        <w:rPr>
          <w:i/>
          <w:iCs/>
        </w:rPr>
        <w:t>Eclipse Foundation</w:t>
      </w:r>
      <w:r w:rsidRPr="002E26B7">
        <w:t xml:space="preserve">.  </w:t>
      </w:r>
      <w:r w:rsidRPr="009657C0">
        <w:rPr>
          <w:i/>
        </w:rPr>
        <w:t>Acceleo</w:t>
      </w:r>
      <w:r w:rsidRPr="002E26B7">
        <w:t xml:space="preserve"> es el resultado de varios años de investigación y desarrollo en el área de los lenguajes de transformación de modelos). Permite la des-serialización de modelos basados en </w:t>
      </w:r>
      <w:r w:rsidRPr="00A57FAB">
        <w:rPr>
          <w:i/>
        </w:rPr>
        <w:t>UML</w:t>
      </w:r>
      <w:r w:rsidRPr="002E26B7">
        <w:t xml:space="preserve"> del </w:t>
      </w:r>
      <w:r w:rsidRPr="00A57FAB">
        <w:rPr>
          <w:i/>
        </w:rPr>
        <w:t>EMF</w:t>
      </w:r>
      <w:r w:rsidRPr="002E26B7">
        <w:t xml:space="preserve"> como así también modelos basados en el metamodelo </w:t>
      </w:r>
      <w:r w:rsidRPr="00A57FAB">
        <w:rPr>
          <w:i/>
        </w:rPr>
        <w:t>Ecore</w:t>
      </w:r>
      <w:r w:rsidRPr="002E26B7">
        <w:t xml:space="preserve">. </w:t>
      </w:r>
      <w:r w:rsidRPr="00A57FAB">
        <w:rPr>
          <w:i/>
        </w:rPr>
        <w:t>Acceleo</w:t>
      </w:r>
      <w:r w:rsidRPr="002E26B7">
        <w:t xml:space="preserve"> posee una herramienta de desarrollo bastante madura como así también una comunidad activa que la sostiene. Muchos proyectos en la industria han probado su eficacia en varios contextos.</w:t>
      </w:r>
    </w:p>
    <w:p w:rsidR="00203601" w:rsidRPr="00353EBF" w:rsidRDefault="00203601" w:rsidP="00203601">
      <w:pPr>
        <w:jc w:val="both"/>
        <w:rPr>
          <w:ins w:id="66" w:author="marcazal" w:date="2015-10-02T15:32:00Z"/>
          <w:b/>
          <w:rPrChange w:id="67" w:author="marcazal" w:date="2015-10-02T15:32:00Z">
            <w:rPr>
              <w:ins w:id="68" w:author="marcazal" w:date="2015-10-02T15:32:00Z"/>
              <w:b/>
              <w:caps/>
            </w:rPr>
          </w:rPrChange>
        </w:rPr>
      </w:pPr>
      <w:commentRangeStart w:id="69"/>
      <w:r w:rsidRPr="00353EBF">
        <w:rPr>
          <w:b/>
          <w:caps/>
        </w:rPr>
        <w:t>3.3</w:t>
      </w:r>
      <w:ins w:id="70" w:author="marcazal" w:date="2015-10-02T15:32:00Z">
        <w:r>
          <w:rPr>
            <w:b/>
            <w:caps/>
          </w:rPr>
          <w:t xml:space="preserve"> </w:t>
        </w:r>
      </w:ins>
      <w:r w:rsidRPr="00353EBF">
        <w:rPr>
          <w:b/>
          <w:caps/>
        </w:rPr>
        <w:t xml:space="preserve"> </w:t>
      </w:r>
      <w:ins w:id="71" w:author="marcazal" w:date="2015-10-02T15:32:00Z">
        <w:r>
          <w:rPr>
            <w:b/>
          </w:rPr>
          <w:t>Beneficios de los lenguajes de transformaci</w:t>
        </w:r>
      </w:ins>
      <w:ins w:id="72" w:author="marcazal" w:date="2015-10-02T15:33:00Z">
        <w:r>
          <w:rPr>
            <w:b/>
          </w:rPr>
          <w:t>ón</w:t>
        </w:r>
      </w:ins>
    </w:p>
    <w:p w:rsidR="00203601" w:rsidRPr="00353EBF" w:rsidDel="00353EBF" w:rsidRDefault="00203601" w:rsidP="00203601">
      <w:pPr>
        <w:jc w:val="both"/>
        <w:rPr>
          <w:del w:id="73" w:author="marcazal" w:date="2015-10-02T15:32:00Z"/>
          <w:b/>
          <w:caps/>
        </w:rPr>
      </w:pPr>
      <w:del w:id="74" w:author="marcazal" w:date="2015-10-02T15:32:00Z">
        <w:r w:rsidRPr="00353EBF" w:rsidDel="00353EBF">
          <w:rPr>
            <w:b/>
            <w:caps/>
          </w:rPr>
          <w:delText>Beneficios de los lenguajes de transformación (M2T)</w:delText>
        </w:r>
        <w:commentRangeEnd w:id="69"/>
        <w:r w:rsidR="00251071" w:rsidRPr="00251071">
          <w:rPr>
            <w:rStyle w:val="Refdecomentario"/>
            <w:caps/>
            <w:rPrChange w:id="75" w:author="marcazal" w:date="2015-10-02T15:31:00Z">
              <w:rPr>
                <w:rStyle w:val="Refdecomentario"/>
              </w:rPr>
            </w:rPrChange>
          </w:rPr>
          <w:commentReference w:id="69"/>
        </w:r>
      </w:del>
    </w:p>
    <w:p w:rsidR="00203601" w:rsidDel="00353EBF" w:rsidRDefault="00203601" w:rsidP="00203601">
      <w:pPr>
        <w:jc w:val="both"/>
        <w:rPr>
          <w:del w:id="76" w:author="marcazal" w:date="2015-10-02T15:30:00Z"/>
        </w:rPr>
      </w:pPr>
      <w:commentRangeStart w:id="77"/>
      <w:del w:id="78" w:author="marcazal" w:date="2015-10-02T15:30:00Z">
        <w:r w:rsidRPr="00836CD2" w:rsidDel="00353EBF">
          <w:rPr>
            <w:b/>
          </w:rPr>
          <w:delText>Separación de código estático y dinámico</w:delText>
        </w:r>
        <w:r w:rsidDel="00353EBF">
          <w:delText xml:space="preserve">: </w:delText>
        </w:r>
        <w:commentRangeEnd w:id="77"/>
        <w:r w:rsidDel="00353EBF">
          <w:rPr>
            <w:rStyle w:val="Refdecomentario"/>
          </w:rPr>
          <w:commentReference w:id="77"/>
        </w:r>
      </w:del>
    </w:p>
    <w:p w:rsidR="00203601" w:rsidRPr="00711BCE" w:rsidRDefault="00203601" w:rsidP="00203601">
      <w:pPr>
        <w:jc w:val="both"/>
        <w:rPr>
          <w:i/>
        </w:rPr>
      </w:pPr>
      <w:r>
        <w:t>Los lenguajes de transformación M2T separan el código estático y dinámico</w:t>
      </w:r>
      <w:del w:id="79" w:author="Vaio" w:date="2015-09-22T23:39:00Z">
        <w:r w:rsidDel="00052AEB">
          <w:delText>,</w:delText>
        </w:r>
      </w:del>
      <w:r>
        <w:t xml:space="preserve"> utilizando el enfoque de plantillas (</w:t>
      </w:r>
      <w:r>
        <w:rPr>
          <w:i/>
        </w:rPr>
        <w:t>plantillas)</w:t>
      </w:r>
      <w:r>
        <w:t xml:space="preserve"> para implementar las transformaciones M2T. Una plantilla puede ser vista como un proyecto que define elementos de texto estáticos compartidos por todos los artefactos, como así también, partes dinámicas que deben ser completadas con información específica para cada caso en particular. Por lo tanto, un </w:t>
      </w:r>
      <w:r w:rsidRPr="00CF3A67">
        <w:rPr>
          <w:i/>
        </w:rPr>
        <w:t>template</w:t>
      </w:r>
      <w:r>
        <w:t xml:space="preserve"> contiene fragmentos de texto simples para las partes estáticas y los llamados metamarcadores (</w:t>
      </w:r>
      <w:r w:rsidRPr="00CF3A67">
        <w:rPr>
          <w:i/>
        </w:rPr>
        <w:t>meta-markers</w:t>
      </w:r>
      <w:r>
        <w:rPr>
          <w:i/>
        </w:rPr>
        <w:t>)</w:t>
      </w:r>
      <w:r>
        <w:t xml:space="preserve"> para las partes dinámicas. Los metamarcadores son marcadores de posición y deben ser interpretados por un motor que procesa los </w:t>
      </w:r>
      <w:r>
        <w:rPr>
          <w:i/>
        </w:rPr>
        <w:t>plantillas</w:t>
      </w:r>
      <w:r>
        <w:t xml:space="preserve"> y consulta fuentes de datos adicionales para producir las partes dinámicas. Las fuentes adicionales de datos son los modelos. En la </w:t>
      </w:r>
      <w:fldSimple w:instr=" REF _Ref422658072 \h  \* MERGEFORMAT ">
        <w:r w:rsidRPr="00A57FAB">
          <w:t>Figura 3</w:t>
        </w:r>
      </w:fldSimple>
      <w:r w:rsidRPr="00A57FAB">
        <w:t xml:space="preserve"> </w:t>
      </w:r>
      <w:r>
        <w:t xml:space="preserve">se presenta el esquema tradicional de transformación basado en </w:t>
      </w:r>
      <w:r>
        <w:rPr>
          <w:i/>
        </w:rPr>
        <w:t>plantillas.</w:t>
      </w:r>
    </w:p>
    <w:p w:rsidR="00203601" w:rsidRDefault="00203601" w:rsidP="00203601">
      <w:pPr>
        <w:keepNext/>
        <w:jc w:val="center"/>
      </w:pPr>
      <w:r>
        <w:rPr>
          <w:noProof/>
          <w:lang w:eastAsia="es-PY"/>
        </w:rPr>
        <w:lastRenderedPageBreak/>
        <w:drawing>
          <wp:inline distT="0" distB="0" distL="0" distR="0">
            <wp:extent cx="915821" cy="1808419"/>
            <wp:effectExtent l="19050" t="0" r="0" b="0"/>
            <wp:docPr id="20" name="0 Imagen" descr="templat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Engine.png"/>
                    <pic:cNvPicPr/>
                  </pic:nvPicPr>
                  <pic:blipFill>
                    <a:blip r:embed="rId17" cstate="print"/>
                    <a:stretch>
                      <a:fillRect/>
                    </a:stretch>
                  </pic:blipFill>
                  <pic:spPr>
                    <a:xfrm>
                      <a:off x="0" y="0"/>
                      <a:ext cx="916685" cy="1810126"/>
                    </a:xfrm>
                    <a:prstGeom prst="rect">
                      <a:avLst/>
                    </a:prstGeom>
                  </pic:spPr>
                </pic:pic>
              </a:graphicData>
            </a:graphic>
          </wp:inline>
        </w:drawing>
      </w:r>
    </w:p>
    <w:p w:rsidR="00203601" w:rsidRPr="00EF34F2" w:rsidRDefault="00203601" w:rsidP="00203601">
      <w:pPr>
        <w:pStyle w:val="Epgrafe"/>
        <w:jc w:val="center"/>
        <w:rPr>
          <w:b w:val="0"/>
          <w:color w:val="000000" w:themeColor="text1"/>
        </w:rPr>
      </w:pPr>
      <w:bookmarkStart w:id="80" w:name="_Ref422658072"/>
      <w:r w:rsidRPr="00EF34F2">
        <w:rPr>
          <w:color w:val="000000" w:themeColor="text1"/>
        </w:rPr>
        <w:t xml:space="preserve">Figura </w:t>
      </w:r>
      <w:r w:rsidR="00251071" w:rsidRPr="00EF34F2">
        <w:rPr>
          <w:color w:val="000000" w:themeColor="text1"/>
        </w:rPr>
        <w:fldChar w:fldCharType="begin"/>
      </w:r>
      <w:r w:rsidRPr="00EF34F2">
        <w:rPr>
          <w:color w:val="000000" w:themeColor="text1"/>
        </w:rPr>
        <w:instrText xml:space="preserve"> SEQ Figura \* ARABIC </w:instrText>
      </w:r>
      <w:r w:rsidR="00251071" w:rsidRPr="00EF34F2">
        <w:rPr>
          <w:color w:val="000000" w:themeColor="text1"/>
        </w:rPr>
        <w:fldChar w:fldCharType="separate"/>
      </w:r>
      <w:r>
        <w:rPr>
          <w:noProof/>
          <w:color w:val="000000" w:themeColor="text1"/>
        </w:rPr>
        <w:t>3</w:t>
      </w:r>
      <w:r w:rsidR="00251071" w:rsidRPr="00EF34F2">
        <w:rPr>
          <w:color w:val="000000" w:themeColor="text1"/>
        </w:rPr>
        <w:fldChar w:fldCharType="end"/>
      </w:r>
      <w:bookmarkEnd w:id="80"/>
      <w:r w:rsidRPr="00EF34F2">
        <w:rPr>
          <w:b w:val="0"/>
          <w:color w:val="000000" w:themeColor="text1"/>
        </w:rPr>
        <w:t xml:space="preserve">  Plantilla, motor de plantillas y modelos de entrada para producir texto</w:t>
      </w:r>
    </w:p>
    <w:p w:rsidR="00203601" w:rsidRPr="002E26B7" w:rsidRDefault="00203601" w:rsidP="00203601">
      <w:pPr>
        <w:jc w:val="both"/>
      </w:pPr>
      <w:r w:rsidRPr="002E26B7">
        <w:t>Los </w:t>
      </w:r>
      <w:r>
        <w:rPr>
          <w:i/>
          <w:iCs/>
        </w:rPr>
        <w:t>plantillas</w:t>
      </w:r>
      <w:r w:rsidRPr="002E26B7">
        <w:t> permiten representar explícitamente la estructura del texto de salida dentro del </w:t>
      </w:r>
      <w:r w:rsidRPr="002E26B7">
        <w:rPr>
          <w:i/>
          <w:iCs/>
        </w:rPr>
        <w:t>template</w:t>
      </w:r>
      <w:r w:rsidRPr="002E26B7">
        <w:t>. Esto permite una especificación de la generación de código más entendible y leíble.</w:t>
      </w:r>
    </w:p>
    <w:p w:rsidR="00203601" w:rsidRPr="002E26B7" w:rsidRDefault="00203601" w:rsidP="00203601">
      <w:pPr>
        <w:jc w:val="both"/>
      </w:pPr>
      <w:r>
        <w:t>En</w:t>
      </w:r>
      <w:r w:rsidRPr="002E26B7">
        <w:t xml:space="preserve"> los metamarcadores,</w:t>
      </w:r>
      <w:r>
        <w:t xml:space="preserve"> el</w:t>
      </w:r>
      <w:r w:rsidRPr="002E26B7">
        <w:t xml:space="preserve"> código es utilizado para acceder a la información almacenada </w:t>
      </w:r>
      <w:r>
        <w:t>en</w:t>
      </w:r>
      <w:r w:rsidRPr="002E26B7">
        <w:t xml:space="preserve"> los modelos.  </w:t>
      </w:r>
      <w:r>
        <w:t xml:space="preserve">El estándar </w:t>
      </w:r>
      <w:r w:rsidRPr="002E26B7">
        <w:t>OCL es la elección para llevar a cabo esta tarea en la mayoría de los lenguajes de transformación basados en </w:t>
      </w:r>
      <w:r>
        <w:rPr>
          <w:i/>
          <w:iCs/>
        </w:rPr>
        <w:t>plantillas</w:t>
      </w:r>
      <w:r w:rsidRPr="002E26B7">
        <w:t>. De esta forma, los lenguajes de transformación M2T también permiten el uso de OCL (o dialecto de OCL) para especificar a los metamarcadores.</w:t>
      </w:r>
    </w:p>
    <w:p w:rsidR="00203601" w:rsidRPr="002E26B7" w:rsidRDefault="00203601" w:rsidP="00203601">
      <w:pPr>
        <w:jc w:val="both"/>
      </w:pPr>
      <w:r w:rsidRPr="002E26B7">
        <w:t>Los lenguajes de transformación M2T actuales vienen con soporte de herramienta, lo cual permite leer directamente los modelos y serializar texto en archivos, definiendo solamente archivos de configuración.</w:t>
      </w:r>
    </w:p>
    <w:p w:rsidR="00203601" w:rsidRPr="00FF4E68" w:rsidRDefault="00203601" w:rsidP="00203601">
      <w:pPr>
        <w:rPr>
          <w:b/>
          <w:caps/>
        </w:rPr>
      </w:pPr>
      <w:commentRangeStart w:id="81"/>
      <w:r>
        <w:rPr>
          <w:b/>
          <w:caps/>
        </w:rPr>
        <w:t>3</w:t>
      </w:r>
      <w:r w:rsidRPr="00FF4E68">
        <w:rPr>
          <w:b/>
          <w:caps/>
        </w:rPr>
        <w:t>.</w:t>
      </w:r>
      <w:commentRangeStart w:id="82"/>
      <w:r>
        <w:rPr>
          <w:b/>
          <w:caps/>
        </w:rPr>
        <w:t>2</w:t>
      </w:r>
      <w:commentRangeEnd w:id="82"/>
      <w:r>
        <w:rPr>
          <w:rStyle w:val="Refdecomentario"/>
        </w:rPr>
        <w:commentReference w:id="82"/>
      </w:r>
      <w:r w:rsidRPr="00FF4E68">
        <w:rPr>
          <w:b/>
          <w:caps/>
        </w:rPr>
        <w:t xml:space="preserve"> Principales enfoques de desarrollo web basado en modelos para las </w:t>
      </w:r>
      <w:r>
        <w:rPr>
          <w:b/>
          <w:caps/>
        </w:rPr>
        <w:t>RIA</w:t>
      </w:r>
      <w:commentRangeEnd w:id="81"/>
      <w:r>
        <w:rPr>
          <w:rStyle w:val="Refdecomentario"/>
        </w:rPr>
        <w:commentReference w:id="81"/>
      </w:r>
    </w:p>
    <w:p w:rsidR="00203601" w:rsidRPr="004A4A22" w:rsidRDefault="00203601" w:rsidP="00203601">
      <w:pPr>
        <w:jc w:val="both"/>
        <w:rPr>
          <w:rFonts w:cs="Times New Roman"/>
        </w:rPr>
      </w:pPr>
      <w:commentRangeStart w:id="83"/>
      <w:r w:rsidRPr="004A4A22">
        <w:rPr>
          <w:rFonts w:cs="Times New Roman"/>
        </w:rPr>
        <w:t xml:space="preserve">En </w:t>
      </w:r>
      <w:r w:rsidR="00066285" w:rsidRPr="00066285">
        <w:rPr>
          <w:rFonts w:ascii="Calibri" w:hAnsi="Calibri" w:cs="Calibri"/>
        </w:rPr>
        <w:t>[</w:t>
      </w:r>
      <w:fldSimple w:instr=" REF BIB_preciado2005 \* MERGEFORMAT ">
        <w:r w:rsidR="00713D80" w:rsidRPr="00713D80">
          <w:rPr>
            <w:rFonts w:ascii="Calibri" w:hAnsi="Calibri" w:cs="Calibri"/>
            <w:szCs w:val="20"/>
          </w:rPr>
          <w:t>11</w:t>
        </w:r>
      </w:fldSimple>
      <w:r w:rsidR="00066285" w:rsidRPr="00066285">
        <w:rPr>
          <w:rFonts w:ascii="Calibri" w:hAnsi="Calibri" w:cs="Calibri"/>
        </w:rPr>
        <w:t>]</w:t>
      </w:r>
      <w:r w:rsidRPr="004A4A22">
        <w:rPr>
          <w:rFonts w:cs="Times New Roman"/>
        </w:rPr>
        <w:t xml:space="preserve"> y</w:t>
      </w:r>
      <w:r>
        <w:rPr>
          <w:rFonts w:cs="Times New Roman"/>
        </w:rPr>
        <w:t xml:space="preserve"> </w:t>
      </w:r>
      <w:r w:rsidR="00066285" w:rsidRPr="00066285">
        <w:rPr>
          <w:rFonts w:ascii="Calibri" w:hAnsi="Calibri" w:cs="Calibri"/>
        </w:rPr>
        <w:t>[</w:t>
      </w:r>
      <w:fldSimple w:instr=" REF BIB_wright2008 \* MERGEFORMAT ">
        <w:r w:rsidR="00713D80" w:rsidRPr="00713D80">
          <w:rPr>
            <w:rFonts w:ascii="Calibri" w:hAnsi="Calibri" w:cs="Calibri"/>
            <w:szCs w:val="20"/>
          </w:rPr>
          <w:t>10</w:t>
        </w:r>
      </w:fldSimple>
      <w:r w:rsidR="00066285" w:rsidRPr="00066285">
        <w:rPr>
          <w:rFonts w:ascii="Calibri" w:hAnsi="Calibri" w:cs="Calibri"/>
        </w:rPr>
        <w:t>]</w:t>
      </w:r>
      <w:del w:id="84" w:author="Vaio" w:date="2015-09-22T23:45:00Z">
        <w:r w:rsidRPr="004A4A22" w:rsidDel="00A83620">
          <w:rPr>
            <w:rFonts w:cs="Times New Roman"/>
          </w:rPr>
          <w:delText>,</w:delText>
        </w:r>
      </w:del>
      <w:r w:rsidRPr="004A4A22">
        <w:rPr>
          <w:rFonts w:cs="Times New Roman"/>
        </w:rPr>
        <w:t xml:space="preserve"> </w:t>
      </w:r>
      <w:commentRangeEnd w:id="83"/>
      <w:r>
        <w:rPr>
          <w:rStyle w:val="Refdecomentario"/>
        </w:rPr>
        <w:commentReference w:id="83"/>
      </w:r>
      <w:r w:rsidRPr="004A4A22">
        <w:rPr>
          <w:rFonts w:cs="Times New Roman"/>
        </w:rPr>
        <w:t xml:space="preserve">se identifica la necesidad de metodologías sistemáticas para el desarrollo de las </w:t>
      </w:r>
      <w:r>
        <w:rPr>
          <w:rFonts w:cs="Times New Roman"/>
        </w:rPr>
        <w:t>RIA</w:t>
      </w:r>
      <w:r w:rsidRPr="004A4A22">
        <w:rPr>
          <w:rFonts w:cs="Times New Roman"/>
        </w:rPr>
        <w:t xml:space="preserve"> y se llevan a cabo estudios presentando las diversas metodologías web existentes para ese fin. </w:t>
      </w:r>
      <w:commentRangeStart w:id="85"/>
      <w:r>
        <w:rPr>
          <w:rFonts w:cs="Times New Roman"/>
        </w:rPr>
        <w:t>Un</w:t>
      </w:r>
      <w:r w:rsidRPr="004A4A22">
        <w:rPr>
          <w:rFonts w:cs="Times New Roman"/>
        </w:rPr>
        <w:t xml:space="preserve"> estudio más exhaustivo y reciente </w:t>
      </w:r>
      <w:commentRangeEnd w:id="85"/>
      <w:r>
        <w:rPr>
          <w:rStyle w:val="Refdecomentario"/>
        </w:rPr>
        <w:commentReference w:id="85"/>
      </w:r>
      <w:r w:rsidRPr="004A4A22">
        <w:rPr>
          <w:rFonts w:cs="Times New Roman"/>
        </w:rPr>
        <w:t xml:space="preserve">de comparativas se presenta en </w:t>
      </w:r>
      <w:r w:rsidR="00066285" w:rsidRPr="00066285">
        <w:rPr>
          <w:rFonts w:ascii="Calibri" w:hAnsi="Calibri" w:cs="Calibri"/>
        </w:rPr>
        <w:t>[</w:t>
      </w:r>
      <w:fldSimple w:instr=" REF BIB_toffetti2011 \* MERGEFORMAT ">
        <w:r w:rsidR="00713D80" w:rsidRPr="00713D80">
          <w:rPr>
            <w:rFonts w:ascii="Calibri" w:hAnsi="Calibri" w:cs="Calibri"/>
            <w:szCs w:val="20"/>
          </w:rPr>
          <w:t>7</w:t>
        </w:r>
      </w:fldSimple>
      <w:r w:rsidR="00066285" w:rsidRPr="00066285">
        <w:rPr>
          <w:rFonts w:ascii="Calibri" w:hAnsi="Calibri" w:cs="Calibri"/>
        </w:rPr>
        <w:t>]</w:t>
      </w:r>
      <w:r w:rsidRPr="004A4A22">
        <w:rPr>
          <w:rFonts w:cs="Times New Roman"/>
        </w:rPr>
        <w:t xml:space="preserve"> en donde se clasifican las metodologías en las siguientes categorías:</w:t>
      </w:r>
    </w:p>
    <w:p w:rsidR="00203601" w:rsidRDefault="00203601" w:rsidP="00203601">
      <w:pPr>
        <w:pStyle w:val="Prrafodelista"/>
        <w:numPr>
          <w:ilvl w:val="0"/>
          <w:numId w:val="11"/>
        </w:numPr>
        <w:jc w:val="both"/>
        <w:rPr>
          <w:rFonts w:cs="Times New Roman"/>
        </w:rPr>
      </w:pPr>
      <w:r w:rsidRPr="004A4A22">
        <w:rPr>
          <w:rFonts w:cs="Times New Roman"/>
        </w:rPr>
        <w:t>Contribución a la investigación proveniente de la comunidad de ingeniería web, derivada de la evolución de los enfoques dirigidos por modelos concebidos para el diseño y desarrollo de aplicaciones web tradicionales</w:t>
      </w:r>
      <w:r>
        <w:rPr>
          <w:rFonts w:cs="Times New Roman"/>
        </w:rPr>
        <w:t>. Esta categoría</w:t>
      </w:r>
      <w:r w:rsidRPr="004A4A22">
        <w:rPr>
          <w:rFonts w:cs="Times New Roman"/>
        </w:rPr>
        <w:t xml:space="preserve"> incluye a WebML-</w:t>
      </w:r>
      <w:proofErr w:type="gramStart"/>
      <w:r w:rsidRPr="004A4A22">
        <w:rPr>
          <w:rFonts w:cs="Times New Roman"/>
        </w:rPr>
        <w:t>RIA</w:t>
      </w:r>
      <w:r w:rsidR="00066285" w:rsidRPr="00066285">
        <w:rPr>
          <w:rFonts w:ascii="Calibri" w:hAnsi="Calibri" w:cs="Calibri"/>
        </w:rPr>
        <w:t>[</w:t>
      </w:r>
      <w:proofErr w:type="gramEnd"/>
      <w:r w:rsidR="00251071" w:rsidRPr="00066285">
        <w:rPr>
          <w:rFonts w:ascii="Calibri" w:hAnsi="Calibri" w:cs="Calibri"/>
        </w:rPr>
        <w:fldChar w:fldCharType="begin"/>
      </w:r>
      <w:r w:rsidR="00066285" w:rsidRPr="00066285">
        <w:rPr>
          <w:rFonts w:ascii="Calibri" w:hAnsi="Calibri" w:cs="Calibri"/>
        </w:rPr>
        <w:instrText xml:space="preserve"> REF BIB_fraternali2010 \* MERGEFORMAT </w:instrText>
      </w:r>
      <w:r w:rsidR="00251071" w:rsidRPr="00066285">
        <w:rPr>
          <w:rFonts w:ascii="Calibri" w:hAnsi="Calibri" w:cs="Calibri"/>
        </w:rPr>
        <w:fldChar w:fldCharType="separate"/>
      </w:r>
      <w:r w:rsidR="00713D80" w:rsidRPr="00713D80">
        <w:rPr>
          <w:rFonts w:ascii="Calibri" w:hAnsi="Calibri" w:cs="Calibri"/>
          <w:szCs w:val="20"/>
        </w:rPr>
        <w:t>26</w:t>
      </w:r>
      <w:r w:rsidR="00251071" w:rsidRPr="00066285">
        <w:rPr>
          <w:rFonts w:ascii="Calibri" w:hAnsi="Calibri" w:cs="Calibri"/>
        </w:rPr>
        <w:fldChar w:fldCharType="end"/>
      </w:r>
      <w:r w:rsidR="00066285" w:rsidRPr="00066285">
        <w:rPr>
          <w:rFonts w:ascii="Calibri" w:hAnsi="Calibri" w:cs="Calibri"/>
        </w:rPr>
        <w:t>]</w:t>
      </w:r>
      <w:r w:rsidRPr="004A4A22">
        <w:rPr>
          <w:rFonts w:cs="Times New Roman"/>
        </w:rPr>
        <w:t>, OOHDM</w:t>
      </w:r>
      <w:r>
        <w:rPr>
          <w:rFonts w:cs="Times New Roman"/>
        </w:rPr>
        <w:t>-</w:t>
      </w:r>
      <w:r w:rsidRPr="004A4A22">
        <w:rPr>
          <w:rFonts w:cs="Times New Roman"/>
        </w:rPr>
        <w:t>RIA</w:t>
      </w:r>
      <w:r w:rsidR="00066285" w:rsidRPr="00066285">
        <w:rPr>
          <w:rFonts w:ascii="Calibri" w:hAnsi="Calibri" w:cs="Calibri"/>
        </w:rPr>
        <w:t>[</w:t>
      </w:r>
      <w:fldSimple w:instr=" REF BIB_urbieta2007 \* MERGEFORMAT ">
        <w:r w:rsidR="00713D80" w:rsidRPr="00713D80">
          <w:rPr>
            <w:rFonts w:ascii="Calibri" w:hAnsi="Calibri" w:cs="Calibri"/>
            <w:szCs w:val="20"/>
          </w:rPr>
          <w:t>21</w:t>
        </w:r>
      </w:fldSimple>
      <w:r w:rsidR="00066285" w:rsidRPr="00066285">
        <w:rPr>
          <w:rFonts w:ascii="Calibri" w:hAnsi="Calibri" w:cs="Calibri"/>
        </w:rPr>
        <w:t>]</w:t>
      </w:r>
      <w:r w:rsidRPr="004A4A22">
        <w:rPr>
          <w:rFonts w:cs="Times New Roman"/>
        </w:rPr>
        <w:t>, OOH4RIA</w:t>
      </w:r>
      <w:r w:rsidR="00066285" w:rsidRPr="00066285">
        <w:rPr>
          <w:rFonts w:ascii="Calibri" w:hAnsi="Calibri" w:cs="Calibri"/>
        </w:rPr>
        <w:t>[</w:t>
      </w:r>
      <w:fldSimple w:instr=" REF BIB_melia2008 \* MERGEFORMAT ">
        <w:r w:rsidR="00713D80" w:rsidRPr="00713D80">
          <w:rPr>
            <w:rFonts w:ascii="Calibri" w:hAnsi="Calibri" w:cs="Calibri"/>
            <w:szCs w:val="20"/>
          </w:rPr>
          <w:t>30</w:t>
        </w:r>
      </w:fldSimple>
      <w:r w:rsidR="00066285" w:rsidRPr="00066285">
        <w:rPr>
          <w:rFonts w:ascii="Calibri" w:hAnsi="Calibri" w:cs="Calibri"/>
        </w:rPr>
        <w:t>]</w:t>
      </w:r>
      <w:r>
        <w:rPr>
          <w:rFonts w:cs="Times New Roman"/>
        </w:rPr>
        <w:t>,</w:t>
      </w:r>
      <w:r w:rsidRPr="004A4A22">
        <w:rPr>
          <w:rFonts w:cs="Times New Roman"/>
        </w:rPr>
        <w:t xml:space="preserve"> </w:t>
      </w:r>
      <w:r>
        <w:rPr>
          <w:rFonts w:cs="Times New Roman"/>
        </w:rPr>
        <w:t>(UWE-R</w:t>
      </w:r>
      <w:r w:rsidR="00066285" w:rsidRPr="00066285">
        <w:rPr>
          <w:rFonts w:ascii="Calibri" w:hAnsi="Calibri" w:cs="Calibri"/>
        </w:rPr>
        <w:t>[</w:t>
      </w:r>
      <w:fldSimple w:instr=" REF BIB_machado2009 \* MERGEFORMAT ">
        <w:r w:rsidR="00713D80" w:rsidRPr="00713D80">
          <w:rPr>
            <w:rFonts w:ascii="Calibri" w:hAnsi="Calibri" w:cs="Calibri"/>
            <w:szCs w:val="20"/>
          </w:rPr>
          <w:t>15</w:t>
        </w:r>
      </w:fldSimple>
      <w:r w:rsidR="00066285" w:rsidRPr="00066285">
        <w:rPr>
          <w:rFonts w:ascii="Calibri" w:hAnsi="Calibri" w:cs="Calibri"/>
        </w:rPr>
        <w:t>]</w:t>
      </w:r>
      <w:r>
        <w:rPr>
          <w:rFonts w:ascii="Calibri" w:hAnsi="Calibri" w:cs="Calibri"/>
        </w:rPr>
        <w:t xml:space="preserve">, </w:t>
      </w:r>
      <w:r>
        <w:t xml:space="preserve">Patrones con </w:t>
      </w:r>
      <w:r w:rsidRPr="00F850EE">
        <w:t>UWE</w:t>
      </w:r>
      <w:r w:rsidR="00066285" w:rsidRPr="00066285">
        <w:rPr>
          <w:rFonts w:ascii="Calibri" w:hAnsi="Calibri" w:cs="Calibri"/>
        </w:rPr>
        <w:t>[</w:t>
      </w:r>
      <w:fldSimple w:instr=" REF BIB_koch2009 \* MERGEFORMAT ">
        <w:r w:rsidR="00713D80" w:rsidRPr="00713D80">
          <w:rPr>
            <w:rFonts w:ascii="Calibri" w:hAnsi="Calibri" w:cs="Calibri"/>
            <w:szCs w:val="20"/>
          </w:rPr>
          <w:t>24</w:t>
        </w:r>
      </w:fldSimple>
      <w:r w:rsidR="00066285" w:rsidRPr="00066285">
        <w:rPr>
          <w:rFonts w:ascii="Calibri" w:hAnsi="Calibri" w:cs="Calibri"/>
        </w:rPr>
        <w:t>]</w:t>
      </w:r>
      <w:r>
        <w:rPr>
          <w:rFonts w:ascii="Calibri" w:hAnsi="Calibri" w:cs="Calibri"/>
        </w:rPr>
        <w:t xml:space="preserve"> y UWE+RUX</w:t>
      </w:r>
      <w:r w:rsidRPr="004A4A22">
        <w:rPr>
          <w:rFonts w:cs="Times New Roman"/>
        </w:rPr>
        <w:t xml:space="preserve"> </w:t>
      </w:r>
      <w:r w:rsidR="00066285" w:rsidRPr="00066285">
        <w:rPr>
          <w:rFonts w:ascii="Calibri" w:hAnsi="Calibri" w:cs="Calibri"/>
        </w:rPr>
        <w:t>[</w:t>
      </w:r>
      <w:fldSimple w:instr=" REF BIB_preciado2008 \* MERGEFORMAT ">
        <w:r w:rsidR="00713D80" w:rsidRPr="00713D80">
          <w:rPr>
            <w:rFonts w:ascii="Calibri" w:hAnsi="Calibri" w:cs="Calibri"/>
            <w:szCs w:val="20"/>
          </w:rPr>
          <w:t>12</w:t>
        </w:r>
      </w:fldSimple>
      <w:r w:rsidR="00066285" w:rsidRPr="00066285">
        <w:rPr>
          <w:rFonts w:ascii="Calibri" w:hAnsi="Calibri" w:cs="Calibri"/>
        </w:rPr>
        <w:t>]</w:t>
      </w:r>
      <w:r>
        <w:rPr>
          <w:rFonts w:ascii="Calibri" w:hAnsi="Calibri" w:cs="Calibri"/>
        </w:rPr>
        <w:t>)</w:t>
      </w:r>
      <w:r w:rsidRPr="004A4A22">
        <w:rPr>
          <w:rFonts w:cs="Times New Roman"/>
        </w:rPr>
        <w:t>.</w:t>
      </w:r>
    </w:p>
    <w:p w:rsidR="00203601" w:rsidRPr="004A4A22" w:rsidRDefault="00203601" w:rsidP="00203601">
      <w:pPr>
        <w:pStyle w:val="Prrafodelista"/>
        <w:ind w:left="360"/>
        <w:jc w:val="both"/>
        <w:rPr>
          <w:rFonts w:cs="Times New Roman"/>
        </w:rPr>
      </w:pPr>
    </w:p>
    <w:p w:rsidR="00203601" w:rsidRDefault="00203601" w:rsidP="00203601">
      <w:pPr>
        <w:pStyle w:val="Prrafodelista"/>
        <w:numPr>
          <w:ilvl w:val="0"/>
          <w:numId w:val="11"/>
        </w:numPr>
        <w:spacing w:after="0"/>
        <w:jc w:val="both"/>
        <w:rPr>
          <w:rFonts w:cs="Times New Roman"/>
        </w:rPr>
      </w:pPr>
      <w:r w:rsidRPr="004A4A22">
        <w:rPr>
          <w:rFonts w:cs="Times New Roman"/>
        </w:rPr>
        <w:t>Enfoques de desarrollo sistemáticos provenientes de la comunidad</w:t>
      </w:r>
      <w:r>
        <w:rPr>
          <w:rFonts w:cs="Times New Roman"/>
        </w:rPr>
        <w:t xml:space="preserve"> de</w:t>
      </w:r>
      <w:r w:rsidRPr="004A4A22">
        <w:rPr>
          <w:rFonts w:cs="Times New Roman"/>
        </w:rPr>
        <w:t xml:space="preserve"> </w:t>
      </w:r>
      <w:r w:rsidRPr="004A4A22">
        <w:rPr>
          <w:rFonts w:cs="Times New Roman"/>
          <w:i/>
        </w:rPr>
        <w:t>Human Computer Interacti</w:t>
      </w:r>
      <w:r>
        <w:rPr>
          <w:rFonts w:cs="Times New Roman"/>
          <w:i/>
        </w:rPr>
        <w:t>o</w:t>
      </w:r>
      <w:r w:rsidRPr="004A4A22">
        <w:rPr>
          <w:rFonts w:cs="Times New Roman"/>
          <w:i/>
        </w:rPr>
        <w:t>n (HCI),</w:t>
      </w:r>
      <w:r w:rsidRPr="004A4A22">
        <w:rPr>
          <w:rFonts w:cs="Times New Roman"/>
        </w:rPr>
        <w:t xml:space="preserve"> en donde el diseño RIA es el foco</w:t>
      </w:r>
      <w:r>
        <w:rPr>
          <w:rFonts w:cs="Times New Roman"/>
        </w:rPr>
        <w:t xml:space="preserve"> principal.</w:t>
      </w:r>
      <w:r w:rsidRPr="004A4A22">
        <w:rPr>
          <w:rFonts w:cs="Times New Roman"/>
        </w:rPr>
        <w:t xml:space="preserve"> </w:t>
      </w:r>
      <w:r>
        <w:rPr>
          <w:rFonts w:cs="Times New Roman"/>
        </w:rPr>
        <w:t>L</w:t>
      </w:r>
      <w:r w:rsidRPr="004A4A22">
        <w:rPr>
          <w:rFonts w:cs="Times New Roman"/>
        </w:rPr>
        <w:t>a</w:t>
      </w:r>
      <w:r>
        <w:rPr>
          <w:rFonts w:cs="Times New Roman"/>
        </w:rPr>
        <w:t>s</w:t>
      </w:r>
      <w:r w:rsidRPr="004A4A22">
        <w:rPr>
          <w:rFonts w:cs="Times New Roman"/>
        </w:rPr>
        <w:t xml:space="preserve"> metodología RUX</w:t>
      </w:r>
      <w:r>
        <w:rPr>
          <w:rFonts w:cs="Times New Roman"/>
        </w:rPr>
        <w:t xml:space="preserve"> </w:t>
      </w:r>
      <w:r w:rsidR="00066285" w:rsidRPr="00066285">
        <w:rPr>
          <w:rFonts w:ascii="Calibri" w:hAnsi="Calibri" w:cs="Calibri"/>
        </w:rPr>
        <w:t>[</w:t>
      </w:r>
      <w:fldSimple w:instr=" REF BIB_trigueros2007 \* MERGEFORMAT ">
        <w:r w:rsidR="00713D80" w:rsidRPr="00713D80">
          <w:rPr>
            <w:rFonts w:ascii="Calibri" w:hAnsi="Calibri" w:cs="Calibri"/>
            <w:szCs w:val="20"/>
          </w:rPr>
          <w:t>20</w:t>
        </w:r>
      </w:fldSimple>
      <w:r w:rsidR="00066285" w:rsidRPr="00066285">
        <w:rPr>
          <w:rFonts w:ascii="Calibri" w:hAnsi="Calibri" w:cs="Calibri"/>
        </w:rPr>
        <w:t>]</w:t>
      </w:r>
      <w:r w:rsidRPr="004A4A22">
        <w:rPr>
          <w:rFonts w:cs="Times New Roman"/>
        </w:rPr>
        <w:t xml:space="preserve"> y </w:t>
      </w:r>
      <w:proofErr w:type="gramStart"/>
      <w:r w:rsidRPr="004A4A22">
        <w:rPr>
          <w:rFonts w:cs="Times New Roman"/>
        </w:rPr>
        <w:t>UsiXML</w:t>
      </w:r>
      <w:r w:rsidR="00066285" w:rsidRPr="00066285">
        <w:rPr>
          <w:rFonts w:ascii="Calibri" w:hAnsi="Calibri" w:cs="Calibri"/>
        </w:rPr>
        <w:t>[</w:t>
      </w:r>
      <w:proofErr w:type="gramEnd"/>
      <w:r w:rsidR="00251071" w:rsidRPr="00066285">
        <w:rPr>
          <w:rFonts w:ascii="Calibri" w:hAnsi="Calibri" w:cs="Calibri"/>
        </w:rPr>
        <w:fldChar w:fldCharType="begin"/>
      </w:r>
      <w:r w:rsidR="00066285" w:rsidRPr="00066285">
        <w:rPr>
          <w:rFonts w:ascii="Calibri" w:hAnsi="Calibri" w:cs="Calibri"/>
        </w:rPr>
        <w:instrText xml:space="preserve"> REF BIB_martinez_2druiz2010 \* MERGEFORMAT </w:instrText>
      </w:r>
      <w:r w:rsidR="00251071" w:rsidRPr="00066285">
        <w:rPr>
          <w:rFonts w:ascii="Calibri" w:hAnsi="Calibri" w:cs="Calibri"/>
        </w:rPr>
        <w:fldChar w:fldCharType="separate"/>
      </w:r>
      <w:r w:rsidR="00713D80" w:rsidRPr="00713D80">
        <w:rPr>
          <w:rFonts w:ascii="Calibri" w:hAnsi="Calibri" w:cs="Calibri"/>
          <w:szCs w:val="20"/>
        </w:rPr>
        <w:t>6</w:t>
      </w:r>
      <w:r w:rsidR="00251071" w:rsidRPr="00066285">
        <w:rPr>
          <w:rFonts w:ascii="Calibri" w:hAnsi="Calibri" w:cs="Calibri"/>
        </w:rPr>
        <w:fldChar w:fldCharType="end"/>
      </w:r>
      <w:r w:rsidR="00066285" w:rsidRPr="00066285">
        <w:rPr>
          <w:rFonts w:ascii="Calibri" w:hAnsi="Calibri" w:cs="Calibri"/>
        </w:rPr>
        <w:t>]</w:t>
      </w:r>
      <w:r w:rsidRPr="004A4A22">
        <w:rPr>
          <w:rFonts w:cs="Times New Roman"/>
        </w:rPr>
        <w:t xml:space="preserve"> </w:t>
      </w:r>
      <w:r w:rsidR="00066285" w:rsidRPr="00066285">
        <w:rPr>
          <w:rFonts w:ascii="Calibri" w:hAnsi="Calibri" w:cs="Calibri"/>
        </w:rPr>
        <w:t>[</w:t>
      </w:r>
      <w:fldSimple w:instr=" REF BIB_martinez_2druiz2006 \* MERGEFORMAT ">
        <w:r w:rsidR="00713D80" w:rsidRPr="00713D80">
          <w:rPr>
            <w:rFonts w:ascii="Calibri" w:hAnsi="Calibri" w:cs="Calibri"/>
            <w:szCs w:val="20"/>
          </w:rPr>
          <w:t>5</w:t>
        </w:r>
      </w:fldSimple>
      <w:r w:rsidR="00066285" w:rsidRPr="00066285">
        <w:rPr>
          <w:rFonts w:ascii="Calibri" w:hAnsi="Calibri" w:cs="Calibri"/>
        </w:rPr>
        <w:t>]</w:t>
      </w:r>
      <w:r w:rsidRPr="004A4A22">
        <w:rPr>
          <w:rFonts w:cs="Times New Roman"/>
        </w:rPr>
        <w:t>.</w:t>
      </w:r>
      <w:r>
        <w:rPr>
          <w:rStyle w:val="Refdecomentario"/>
        </w:rPr>
        <w:commentReference w:id="86"/>
      </w:r>
      <w:r>
        <w:rPr>
          <w:rStyle w:val="Refdecomentario"/>
        </w:rPr>
        <w:commentReference w:id="87"/>
      </w:r>
      <w:r>
        <w:rPr>
          <w:rFonts w:cs="Times New Roman"/>
        </w:rPr>
        <w:t xml:space="preserve"> pertenecen a esta categoría</w:t>
      </w:r>
      <w:r w:rsidRPr="004A4A22">
        <w:rPr>
          <w:rFonts w:cs="Times New Roman"/>
        </w:rPr>
        <w:t xml:space="preserve"> </w:t>
      </w:r>
    </w:p>
    <w:p w:rsidR="00203601" w:rsidRPr="0029691E" w:rsidRDefault="00203601" w:rsidP="00203601">
      <w:pPr>
        <w:spacing w:after="0"/>
        <w:jc w:val="both"/>
        <w:rPr>
          <w:rFonts w:cs="Times New Roman"/>
        </w:rPr>
      </w:pPr>
    </w:p>
    <w:p w:rsidR="00203601" w:rsidRDefault="00203601" w:rsidP="00203601">
      <w:pPr>
        <w:pStyle w:val="Prrafodelista"/>
        <w:numPr>
          <w:ilvl w:val="0"/>
          <w:numId w:val="11"/>
        </w:numPr>
        <w:spacing w:after="0"/>
        <w:jc w:val="both"/>
        <w:rPr>
          <w:rFonts w:cs="Times New Roman"/>
        </w:rPr>
      </w:pPr>
      <w:r w:rsidRPr="004A4A22">
        <w:rPr>
          <w:rFonts w:cs="Times New Roman"/>
        </w:rPr>
        <w:t>Enfoque</w:t>
      </w:r>
      <w:r>
        <w:rPr>
          <w:rFonts w:cs="Times New Roman"/>
        </w:rPr>
        <w:t>s</w:t>
      </w:r>
      <w:r w:rsidRPr="004A4A22">
        <w:rPr>
          <w:rFonts w:cs="Times New Roman"/>
        </w:rPr>
        <w:t xml:space="preserve"> que combinan HCI y técnicas de ingeniería web: espacios interactivos con UML presentado en </w:t>
      </w:r>
      <w:r w:rsidR="00066285" w:rsidRPr="00066285">
        <w:rPr>
          <w:rFonts w:ascii="Calibri" w:hAnsi="Calibri" w:cs="Calibri"/>
        </w:rPr>
        <w:t>[</w:t>
      </w:r>
      <w:fldSimple w:instr=" REF BIB_dolog2007 \* MERGEFORMAT ">
        <w:r w:rsidR="00713D80" w:rsidRPr="00713D80">
          <w:rPr>
            <w:rFonts w:ascii="Calibri" w:hAnsi="Calibri" w:cs="Calibri"/>
            <w:szCs w:val="20"/>
          </w:rPr>
          <w:t>25</w:t>
        </w:r>
      </w:fldSimple>
      <w:r w:rsidR="00066285" w:rsidRPr="00066285">
        <w:rPr>
          <w:rFonts w:ascii="Calibri" w:hAnsi="Calibri" w:cs="Calibri"/>
        </w:rPr>
        <w:t>]</w:t>
      </w:r>
      <w:r w:rsidRPr="004A4A22">
        <w:rPr>
          <w:rFonts w:cs="Times New Roman"/>
        </w:rPr>
        <w:t xml:space="preserve"> y OOWS for RIA </w:t>
      </w:r>
      <w:r w:rsidR="00066285" w:rsidRPr="00066285">
        <w:rPr>
          <w:rFonts w:ascii="Calibri" w:hAnsi="Calibri" w:cs="Calibri"/>
        </w:rPr>
        <w:t>[</w:t>
      </w:r>
      <w:fldSimple w:instr=" REF BIB_valverde2008 \* MERGEFORMAT ">
        <w:r w:rsidR="00713D80" w:rsidRPr="00713D80">
          <w:rPr>
            <w:rFonts w:ascii="Calibri" w:hAnsi="Calibri" w:cs="Calibri"/>
            <w:szCs w:val="20"/>
          </w:rPr>
          <w:t>4</w:t>
        </w:r>
      </w:fldSimple>
      <w:r w:rsidR="00066285" w:rsidRPr="00066285">
        <w:rPr>
          <w:rFonts w:ascii="Calibri" w:hAnsi="Calibri" w:cs="Calibri"/>
        </w:rPr>
        <w:t>]</w:t>
      </w:r>
      <w:r w:rsidRPr="004A4A22">
        <w:rPr>
          <w:rFonts w:cs="Times New Roman"/>
        </w:rPr>
        <w:t>.</w:t>
      </w:r>
    </w:p>
    <w:p w:rsidR="00203601" w:rsidRPr="0029691E" w:rsidRDefault="00203601" w:rsidP="00203601">
      <w:pPr>
        <w:spacing w:after="0"/>
        <w:jc w:val="both"/>
        <w:rPr>
          <w:rFonts w:cs="Times New Roman"/>
        </w:rPr>
      </w:pPr>
    </w:p>
    <w:p w:rsidR="00203601" w:rsidRPr="004A4A22" w:rsidRDefault="00203601" w:rsidP="00203601">
      <w:pPr>
        <w:pStyle w:val="Prrafodelista"/>
        <w:numPr>
          <w:ilvl w:val="0"/>
          <w:numId w:val="11"/>
        </w:numPr>
        <w:spacing w:after="0"/>
        <w:jc w:val="both"/>
        <w:rPr>
          <w:rFonts w:cs="Times New Roman"/>
        </w:rPr>
      </w:pPr>
      <w:r w:rsidRPr="004A4A22">
        <w:rPr>
          <w:rFonts w:cs="Times New Roman"/>
        </w:rPr>
        <w:lastRenderedPageBreak/>
        <w:t>Propuestas recientes de los vendedores de herramientas comerciales que adoptan MDD</w:t>
      </w:r>
      <w:ins w:id="88" w:author="Vaio" w:date="2015-09-22T23:50:00Z">
        <w:r>
          <w:rPr>
            <w:rFonts w:cs="Times New Roman"/>
          </w:rPr>
          <w:t>,</w:t>
        </w:r>
      </w:ins>
      <w:r w:rsidRPr="004A4A22">
        <w:rPr>
          <w:rFonts w:cs="Times New Roman"/>
        </w:rPr>
        <w:t xml:space="preserve"> entre ellos WebRatio, Mendix, Novulo, RUX-Tool y Thinkwise.</w:t>
      </w:r>
    </w:p>
    <w:p w:rsidR="00203601" w:rsidRPr="004A4A22" w:rsidRDefault="00203601" w:rsidP="00203601">
      <w:pPr>
        <w:spacing w:after="0"/>
        <w:jc w:val="both"/>
        <w:rPr>
          <w:rFonts w:cs="Times New Roman"/>
        </w:rPr>
      </w:pPr>
    </w:p>
    <w:p w:rsidR="00203601" w:rsidRDefault="00203601" w:rsidP="00203601">
      <w:pPr>
        <w:spacing w:after="0"/>
        <w:jc w:val="both"/>
        <w:rPr>
          <w:rFonts w:cs="Times New Roman"/>
        </w:rPr>
      </w:pPr>
      <w:r w:rsidRPr="004A4A22">
        <w:rPr>
          <w:rFonts w:cs="Times New Roman"/>
        </w:rPr>
        <w:t xml:space="preserve">Con respecto al contexto en el cual </w:t>
      </w:r>
      <w:r>
        <w:rPr>
          <w:rFonts w:cs="Times New Roman"/>
        </w:rPr>
        <w:t>este trabajo</w:t>
      </w:r>
      <w:r w:rsidRPr="004A4A22">
        <w:rPr>
          <w:rFonts w:cs="Times New Roman"/>
        </w:rPr>
        <w:t xml:space="preserve"> analiza las metodologías web anteriores, una de las </w:t>
      </w:r>
      <w:r>
        <w:rPr>
          <w:rFonts w:cs="Times New Roman"/>
        </w:rPr>
        <w:t>consideraciones</w:t>
      </w:r>
      <w:r w:rsidRPr="004A4A22">
        <w:rPr>
          <w:rFonts w:cs="Times New Roman"/>
        </w:rPr>
        <w:t xml:space="preserve"> </w:t>
      </w:r>
      <w:r>
        <w:rPr>
          <w:rFonts w:cs="Times New Roman"/>
        </w:rPr>
        <w:t>que se ha tenido</w:t>
      </w:r>
      <w:r w:rsidRPr="004A4A22">
        <w:rPr>
          <w:rFonts w:cs="Times New Roman"/>
        </w:rPr>
        <w:t xml:space="preserve"> en cuenta es que las </w:t>
      </w:r>
      <w:r>
        <w:rPr>
          <w:rFonts w:cs="Times New Roman"/>
        </w:rPr>
        <w:t>mismas adopten estándares (por ejemplo, UML)</w:t>
      </w:r>
      <w:r w:rsidRPr="004A4A22">
        <w:rPr>
          <w:rFonts w:cs="Times New Roman"/>
        </w:rPr>
        <w:t xml:space="preserve">. También se </w:t>
      </w:r>
      <w:r>
        <w:rPr>
          <w:rFonts w:cs="Times New Roman"/>
        </w:rPr>
        <w:t xml:space="preserve">ha </w:t>
      </w:r>
      <w:r w:rsidRPr="004A4A22">
        <w:rPr>
          <w:rFonts w:cs="Times New Roman"/>
        </w:rPr>
        <w:t>busca</w:t>
      </w:r>
      <w:r>
        <w:rPr>
          <w:rFonts w:cs="Times New Roman"/>
        </w:rPr>
        <w:t>do</w:t>
      </w:r>
      <w:r w:rsidRPr="004A4A22">
        <w:rPr>
          <w:rFonts w:cs="Times New Roman"/>
        </w:rPr>
        <w:t xml:space="preserve"> que las metodologías en cuestión sean de uso abierto para la comunidad de desarrolladores y no propietarias. </w:t>
      </w:r>
      <w:r>
        <w:rPr>
          <w:rFonts w:cs="Times New Roman"/>
        </w:rPr>
        <w:t>Un análisis más profundo de las metodologías de la categoría d)</w:t>
      </w:r>
      <w:r w:rsidRPr="004A4A22">
        <w:rPr>
          <w:rFonts w:cs="Times New Roman"/>
        </w:rPr>
        <w:t xml:space="preserve"> del estudio mencionado no se </w:t>
      </w:r>
      <w:r>
        <w:rPr>
          <w:rFonts w:cs="Times New Roman"/>
        </w:rPr>
        <w:t xml:space="preserve">ha </w:t>
      </w:r>
      <w:r w:rsidRPr="004A4A22">
        <w:rPr>
          <w:rFonts w:cs="Times New Roman"/>
        </w:rPr>
        <w:t>considera</w:t>
      </w:r>
      <w:r>
        <w:rPr>
          <w:rFonts w:cs="Times New Roman"/>
        </w:rPr>
        <w:t>do</w:t>
      </w:r>
      <w:r w:rsidRPr="004A4A22">
        <w:rPr>
          <w:rFonts w:cs="Times New Roman"/>
        </w:rPr>
        <w:t xml:space="preserve"> </w:t>
      </w:r>
      <w:r>
        <w:rPr>
          <w:rFonts w:cs="Times New Roman"/>
        </w:rPr>
        <w:t xml:space="preserve">en este trabajo </w:t>
      </w:r>
      <w:r w:rsidRPr="004A4A22">
        <w:rPr>
          <w:rFonts w:cs="Times New Roman"/>
        </w:rPr>
        <w:t>debido a que son propuestas cerradas basadas en herramientas comerciales.</w:t>
      </w:r>
      <w:r>
        <w:rPr>
          <w:rFonts w:cs="Times New Roman"/>
        </w:rPr>
        <w:t xml:space="preserve"> </w:t>
      </w:r>
      <w:r w:rsidRPr="004A4A22">
        <w:rPr>
          <w:rFonts w:cs="Times New Roman"/>
        </w:rPr>
        <w:t>He ahí que a continuación se describirán brevemente las metodologías basadas en UML</w:t>
      </w:r>
      <w:r>
        <w:rPr>
          <w:rFonts w:cs="Times New Roman"/>
        </w:rPr>
        <w:t>:</w:t>
      </w:r>
      <w:r w:rsidRPr="004A4A22">
        <w:rPr>
          <w:rFonts w:cs="Times New Roman"/>
        </w:rPr>
        <w:t xml:space="preserve"> OOH4RIA, UWE-R, Patrones con UWE, UWE combinado con la herramienta RUX y los patrones de interacción con OOWS. </w:t>
      </w:r>
      <w:r>
        <w:rPr>
          <w:rFonts w:cs="Times New Roman"/>
        </w:rPr>
        <w:t>L</w:t>
      </w:r>
      <w:r w:rsidRPr="004A4A22">
        <w:rPr>
          <w:rFonts w:cs="Times New Roman"/>
        </w:rPr>
        <w:t xml:space="preserve">as </w:t>
      </w:r>
      <w:r>
        <w:rPr>
          <w:rFonts w:cs="Times New Roman"/>
        </w:rPr>
        <w:t xml:space="preserve">demás </w:t>
      </w:r>
      <w:r w:rsidRPr="004A4A22">
        <w:rPr>
          <w:rFonts w:cs="Times New Roman"/>
        </w:rPr>
        <w:t xml:space="preserve">metodologías se presentarán en </w:t>
      </w:r>
      <w:r>
        <w:rPr>
          <w:rFonts w:cs="Times New Roman"/>
        </w:rPr>
        <w:t>un</w:t>
      </w:r>
      <w:r w:rsidRPr="004A4A22">
        <w:rPr>
          <w:rFonts w:cs="Times New Roman"/>
        </w:rPr>
        <w:t xml:space="preserve"> cuadro comparativo con sus respectivos alcances para las </w:t>
      </w:r>
      <w:r>
        <w:rPr>
          <w:rFonts w:cs="Times New Roman"/>
        </w:rPr>
        <w:t xml:space="preserve">RIA. </w:t>
      </w:r>
    </w:p>
    <w:p w:rsidR="00203601" w:rsidRPr="004A4A22" w:rsidRDefault="00203601" w:rsidP="00203601">
      <w:pPr>
        <w:spacing w:after="0"/>
        <w:jc w:val="both"/>
        <w:rPr>
          <w:rFonts w:cs="Times New Roman"/>
        </w:rPr>
      </w:pPr>
    </w:p>
    <w:p w:rsidR="00203601" w:rsidRPr="00CC5721" w:rsidRDefault="00203601" w:rsidP="00203601">
      <w:pPr>
        <w:jc w:val="both"/>
        <w:rPr>
          <w:rFonts w:cs="Times New Roman"/>
          <w:b/>
          <w:color w:val="000000" w:themeColor="text1"/>
        </w:rPr>
      </w:pPr>
      <w:ins w:id="89" w:author="marcazal" w:date="2015-10-02T09:17:00Z">
        <w:r>
          <w:rPr>
            <w:rFonts w:cs="Times New Roman"/>
            <w:b/>
            <w:color w:val="000000" w:themeColor="text1"/>
          </w:rPr>
          <w:t>3.2.1</w:t>
        </w:r>
      </w:ins>
      <w:commentRangeStart w:id="90"/>
      <w:del w:id="91" w:author="marcazal" w:date="2015-10-02T09:17:00Z">
        <w:r w:rsidDel="0098536C">
          <w:rPr>
            <w:rFonts w:cs="Times New Roman"/>
            <w:b/>
            <w:color w:val="000000" w:themeColor="text1"/>
          </w:rPr>
          <w:delText>a1)</w:delText>
        </w:r>
      </w:del>
      <w:r>
        <w:rPr>
          <w:rFonts w:cs="Times New Roman"/>
          <w:b/>
          <w:color w:val="000000" w:themeColor="text1"/>
        </w:rPr>
        <w:t xml:space="preserve"> </w:t>
      </w:r>
      <w:r w:rsidRPr="00CC5721">
        <w:rPr>
          <w:rFonts w:cs="Times New Roman"/>
          <w:b/>
          <w:color w:val="000000" w:themeColor="text1"/>
        </w:rPr>
        <w:t xml:space="preserve">Extensión a OO-H (OOH4RIA) </w:t>
      </w:r>
      <w:commentRangeEnd w:id="90"/>
      <w:r>
        <w:rPr>
          <w:rStyle w:val="Refdecomentario"/>
        </w:rPr>
        <w:commentReference w:id="90"/>
      </w:r>
    </w:p>
    <w:p w:rsidR="00203601" w:rsidRDefault="00203601" w:rsidP="00203601">
      <w:pPr>
        <w:spacing w:after="0"/>
        <w:jc w:val="both"/>
        <w:rPr>
          <w:rFonts w:cs="Times New Roman"/>
          <w:color w:val="000000" w:themeColor="text1"/>
        </w:rPr>
      </w:pPr>
      <w:r w:rsidRPr="004A4A22">
        <w:rPr>
          <w:rFonts w:cs="Times New Roman"/>
          <w:color w:val="000000" w:themeColor="text1"/>
        </w:rPr>
        <w:t>OO-H (</w:t>
      </w:r>
      <w:r w:rsidRPr="004A4A22">
        <w:rPr>
          <w:rFonts w:cs="Times New Roman"/>
          <w:i/>
          <w:color w:val="000000" w:themeColor="text1"/>
        </w:rPr>
        <w:t>Object Oriented Hypermedia</w:t>
      </w:r>
      <w:r w:rsidRPr="004A4A22">
        <w:rPr>
          <w:rFonts w:cs="Times New Roman"/>
          <w:color w:val="000000" w:themeColor="text1"/>
        </w:rPr>
        <w:t xml:space="preserve">) </w:t>
      </w:r>
      <w:r w:rsidR="00066285" w:rsidRPr="00066285">
        <w:rPr>
          <w:rFonts w:ascii="Calibri" w:hAnsi="Calibri" w:cs="Calibri"/>
          <w:color w:val="000000" w:themeColor="text1"/>
        </w:rPr>
        <w:t>[</w:t>
      </w:r>
      <w:fldSimple w:instr=" REF BIB_gomez2000 \* MERGEFORMAT ">
        <w:r w:rsidR="00713D80" w:rsidRPr="00713D80">
          <w:rPr>
            <w:rFonts w:ascii="Calibri" w:hAnsi="Calibri" w:cs="Calibri"/>
            <w:color w:val="000000" w:themeColor="text1"/>
            <w:szCs w:val="20"/>
          </w:rPr>
          <w:t>9</w:t>
        </w:r>
      </w:fldSimple>
      <w:r w:rsidR="00066285" w:rsidRPr="00066285">
        <w:rPr>
          <w:rFonts w:ascii="Calibri" w:hAnsi="Calibri" w:cs="Calibri"/>
          <w:color w:val="000000" w:themeColor="text1"/>
        </w:rPr>
        <w:t>]</w:t>
      </w:r>
      <w:r w:rsidRPr="004A4A22">
        <w:rPr>
          <w:rFonts w:cs="Times New Roman"/>
          <w:color w:val="000000" w:themeColor="text1"/>
        </w:rPr>
        <w:t xml:space="preserve"> es una metodología orientada a objetos para la web tradicional, basada parcialmente en estándares (XML, UML y OCL). Se propone a esta metodología en su forma original, un enfoque MDD para especificar una aplicación RIA, por medio de una extensión, agregando nuevos mo</w:t>
      </w:r>
      <w:r>
        <w:rPr>
          <w:rFonts w:cs="Times New Roman"/>
          <w:color w:val="000000" w:themeColor="text1"/>
        </w:rPr>
        <w:t xml:space="preserve">delos para la presentación. La </w:t>
      </w:r>
      <w:fldSimple w:instr=" REF _Ref422658196 \h  \* MERGEFORMAT ">
        <w:r w:rsidRPr="00AA5843">
          <w:rPr>
            <w:color w:val="000000" w:themeColor="text1"/>
          </w:rPr>
          <w:t xml:space="preserve">Figura </w:t>
        </w:r>
        <w:r w:rsidRPr="00CC6E77">
          <w:rPr>
            <w:color w:val="000000" w:themeColor="text1"/>
          </w:rPr>
          <w:t>4</w:t>
        </w:r>
      </w:fldSimple>
      <w:r>
        <w:rPr>
          <w:rFonts w:cs="Times New Roman"/>
          <w:color w:val="000000" w:themeColor="text1"/>
        </w:rPr>
        <w:t xml:space="preserve"> </w:t>
      </w:r>
      <w:r w:rsidRPr="004A4A22">
        <w:rPr>
          <w:rFonts w:cs="Times New Roman"/>
          <w:color w:val="000000" w:themeColor="text1"/>
        </w:rPr>
        <w:t xml:space="preserve">muestra una representación del proceso MDD con las definiciones de modelos y transformaciones que permiten obtener la implementación correspondiente a las </w:t>
      </w:r>
      <w:r>
        <w:rPr>
          <w:rFonts w:cs="Times New Roman"/>
          <w:color w:val="000000" w:themeColor="text1"/>
        </w:rPr>
        <w:t>RIA</w:t>
      </w:r>
      <w:r w:rsidRPr="004A4A22">
        <w:rPr>
          <w:rFonts w:cs="Times New Roman"/>
          <w:color w:val="000000" w:themeColor="text1"/>
        </w:rPr>
        <w:t xml:space="preserve">, como así también, los actores que participan en el ciclo de desarrollo. </w:t>
      </w:r>
      <w:commentRangeStart w:id="92"/>
      <w:commentRangeStart w:id="93"/>
      <w:r w:rsidR="00251071" w:rsidRPr="00251071">
        <w:rPr>
          <w:noProof/>
          <w:lang w:eastAsia="es-PY"/>
        </w:rPr>
        <w:pict>
          <v:shape id="Text Box 11" o:spid="_x0000_s1030" type="#_x0000_t202" style="position:absolute;left:0;text-align:left;margin-left:1.35pt;margin-top:256.9pt;width:394.85pt;height:21pt;z-index:251672576;visibility:visible;mso-position-horizontal-relative:text;mso-position-vertical-relative:text" wrapcoords="-41 0 -41 20829 21600 20829 21600 0 -4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" stroked="f">
            <v:textbox style="mso-fit-shape-to-text:t" inset="0,0,0,0">
              <w:txbxContent>
                <w:p w:rsidR="0090573E" w:rsidRPr="00CC5721" w:rsidRDefault="0090573E" w:rsidP="00203601">
                  <w:pPr>
                    <w:pStyle w:val="Epgrafe"/>
                    <w:ind w:left="1416" w:firstLine="708"/>
                    <w:rPr>
                      <w:rFonts w:eastAsiaTheme="minorHAnsi"/>
                      <w:b w:val="0"/>
                      <w:noProof/>
                      <w:color w:val="000000" w:themeColor="text1"/>
                    </w:rPr>
                  </w:pPr>
                </w:p>
              </w:txbxContent>
            </v:textbox>
            <w10:wrap type="tight"/>
          </v:shape>
        </w:pict>
      </w:r>
      <w:r w:rsidR="00251071" w:rsidRPr="00251071">
        <w:rPr>
          <w:noProof/>
          <w:lang w:eastAsia="es-PY"/>
        </w:rPr>
        <w:pict>
          <v:shape id="Text Box 17" o:spid="_x0000_s1034" type="#_x0000_t202" style="position:absolute;left:0;text-align:left;margin-left:-11.55pt;margin-top:260.3pt;width:443.05pt;height:21pt;z-index:251676672;visibility:visible;mso-position-horizontal-relative:text;mso-position-vertical-relative:text" wrapcoords="-37 0 -37 20829 21600 20829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bfgIAAAg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" stroked="f">
            <v:textbox style="mso-fit-shape-to-text:t" inset="0,0,0,0">
              <w:txbxContent>
                <w:p w:rsidR="0090573E" w:rsidRPr="00AA5843" w:rsidRDefault="0090573E" w:rsidP="00203601">
                  <w:pPr>
                    <w:pStyle w:val="Epgrafe"/>
                    <w:ind w:left="1416" w:firstLine="708"/>
                    <w:rPr>
                      <w:rFonts w:eastAsiaTheme="minorHAnsi"/>
                      <w:b w:val="0"/>
                      <w:noProof/>
                      <w:color w:val="000000" w:themeColor="text1"/>
                      <w:lang w:eastAsia="en-US"/>
                    </w:rPr>
                  </w:pPr>
                  <w:bookmarkStart w:id="94" w:name="_Ref422658196"/>
                  <w:r w:rsidRPr="00AA5843">
                    <w:rPr>
                      <w:color w:val="000000" w:themeColor="text1"/>
                    </w:rPr>
                    <w:t xml:space="preserve">Figura </w:t>
                  </w:r>
                  <w:r w:rsidRPr="00AA5843">
                    <w:rPr>
                      <w:color w:val="000000" w:themeColor="text1"/>
                    </w:rPr>
                    <w:fldChar w:fldCharType="begin"/>
                  </w:r>
                  <w:r w:rsidRPr="00AA5843">
                    <w:rPr>
                      <w:color w:val="000000" w:themeColor="text1"/>
                    </w:rPr>
                    <w:instrText xml:space="preserve"> SEQ Figura \* ARABIC </w:instrText>
                  </w:r>
                  <w:r w:rsidRPr="00AA5843">
                    <w:rPr>
                      <w:color w:val="000000" w:themeColor="text1"/>
                    </w:rPr>
                    <w:fldChar w:fldCharType="separate"/>
                  </w:r>
                  <w:r>
                    <w:rPr>
                      <w:noProof/>
                      <w:color w:val="000000" w:themeColor="text1"/>
                    </w:rPr>
                    <w:t>4</w:t>
                  </w:r>
                  <w:r w:rsidRPr="00AA5843">
                    <w:rPr>
                      <w:color w:val="000000" w:themeColor="text1"/>
                    </w:rPr>
                    <w:fldChar w:fldCharType="end"/>
                  </w:r>
                  <w:bookmarkEnd w:id="94"/>
                  <w:r w:rsidRPr="00AA5843">
                    <w:rPr>
                      <w:b w:val="0"/>
                      <w:color w:val="000000" w:themeColor="text1"/>
                    </w:rPr>
                    <w:t xml:space="preserve"> Representación del proceso MDD para OOH-RIA</w:t>
                  </w:r>
                </w:p>
              </w:txbxContent>
            </v:textbox>
            <w10:wrap type="tight"/>
          </v:shape>
        </w:pict>
      </w:r>
      <w:r>
        <w:rPr>
          <w:noProof/>
          <w:lang w:eastAsia="es-PY"/>
        </w:rPr>
        <w:drawing>
          <wp:anchor distT="0" distB="0" distL="114300" distR="114300" simplePos="0" relativeHeight="251670528" behindDoc="1" locked="0" layoutInCell="1" allowOverlap="1">
            <wp:simplePos x="0" y="0"/>
            <wp:positionH relativeFrom="column">
              <wp:posOffset>-146685</wp:posOffset>
            </wp:positionH>
            <wp:positionV relativeFrom="paragraph">
              <wp:posOffset>-40005</wp:posOffset>
            </wp:positionV>
            <wp:extent cx="5626735" cy="3288665"/>
            <wp:effectExtent l="19050" t="0" r="0" b="0"/>
            <wp:wrapTight wrapText="bothSides">
              <wp:wrapPolygon edited="0">
                <wp:start x="-73" y="0"/>
                <wp:lineTo x="-73" y="21521"/>
                <wp:lineTo x="21573" y="21521"/>
                <wp:lineTo x="21573" y="0"/>
                <wp:lineTo x="-73" y="0"/>
              </wp:wrapPolygon>
            </wp:wrapTight>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626735" cy="3288665"/>
                    </a:xfrm>
                    <a:prstGeom prst="rect">
                      <a:avLst/>
                    </a:prstGeom>
                    <a:noFill/>
                  </pic:spPr>
                </pic:pic>
              </a:graphicData>
            </a:graphic>
          </wp:anchor>
        </w:drawing>
      </w:r>
      <w:r w:rsidRPr="004A4A22">
        <w:rPr>
          <w:rFonts w:cs="Times New Roman"/>
          <w:color w:val="000000" w:themeColor="text1"/>
        </w:rPr>
        <w:t>OOH</w:t>
      </w:r>
      <w:ins w:id="95" w:author="marcazal" w:date="2015-10-02T09:17:00Z">
        <w:r>
          <w:rPr>
            <w:rFonts w:cs="Times New Roman"/>
            <w:color w:val="000000" w:themeColor="text1"/>
          </w:rPr>
          <w:t>4</w:t>
        </w:r>
      </w:ins>
      <w:del w:id="96" w:author="marcazal" w:date="2015-10-02T09:17:00Z">
        <w:r w:rsidRPr="004A4A22" w:rsidDel="0098536C">
          <w:rPr>
            <w:rFonts w:cs="Times New Roman"/>
            <w:color w:val="000000" w:themeColor="text1"/>
          </w:rPr>
          <w:delText>-</w:delText>
        </w:r>
      </w:del>
      <w:r w:rsidRPr="004A4A22">
        <w:rPr>
          <w:rFonts w:cs="Times New Roman"/>
          <w:color w:val="000000" w:themeColor="text1"/>
        </w:rPr>
        <w:t>RIA</w:t>
      </w:r>
      <w:commentRangeEnd w:id="92"/>
      <w:r>
        <w:rPr>
          <w:rStyle w:val="Refdecomentario"/>
        </w:rPr>
        <w:commentReference w:id="92"/>
      </w:r>
      <w:commentRangeEnd w:id="93"/>
      <w:r>
        <w:rPr>
          <w:rStyle w:val="Refdecomentario"/>
        </w:rPr>
        <w:commentReference w:id="93"/>
      </w:r>
      <w:r w:rsidRPr="004A4A22">
        <w:rPr>
          <w:rFonts w:cs="Times New Roman"/>
          <w:color w:val="000000" w:themeColor="text1"/>
        </w:rPr>
        <w:t xml:space="preserve">, propone un metamodelo de presentación definido con abstracciones de bajo nivel, donde los elementos principales son representados por los </w:t>
      </w:r>
      <w:r w:rsidRPr="001748C7">
        <w:rPr>
          <w:rFonts w:cs="Times New Roman"/>
          <w:i/>
          <w:color w:val="000000" w:themeColor="text1"/>
        </w:rPr>
        <w:lastRenderedPageBreak/>
        <w:t>widgets</w:t>
      </w:r>
      <w:r w:rsidRPr="004A4A22">
        <w:rPr>
          <w:rFonts w:cs="Times New Roman"/>
          <w:color w:val="000000" w:themeColor="text1"/>
        </w:rPr>
        <w:t xml:space="preserve"> proveídos por una plataforma específica</w:t>
      </w:r>
      <w:r>
        <w:rPr>
          <w:rFonts w:cs="Times New Roman"/>
          <w:color w:val="000000" w:themeColor="text1"/>
        </w:rPr>
        <w:t xml:space="preserve">, </w:t>
      </w:r>
      <w:r w:rsidRPr="004A4A22">
        <w:rPr>
          <w:rFonts w:cs="Times New Roman"/>
          <w:color w:val="000000" w:themeColor="text1"/>
        </w:rPr>
        <w:t xml:space="preserve">en este caso </w:t>
      </w:r>
      <w:r w:rsidRPr="004A4A22">
        <w:rPr>
          <w:rFonts w:cs="Times New Roman"/>
          <w:i/>
          <w:color w:val="000000" w:themeColor="text1"/>
        </w:rPr>
        <w:t>Google Web Toolkit</w:t>
      </w:r>
      <w:r>
        <w:rPr>
          <w:rFonts w:cs="Times New Roman"/>
          <w:color w:val="000000" w:themeColor="text1"/>
        </w:rPr>
        <w:t xml:space="preserve"> </w:t>
      </w:r>
      <w:commentRangeStart w:id="97"/>
      <w:commentRangeStart w:id="98"/>
      <w:r>
        <w:rPr>
          <w:rFonts w:cs="Times New Roman"/>
          <w:color w:val="000000" w:themeColor="text1"/>
        </w:rPr>
        <w:t>(</w:t>
      </w:r>
      <w:commentRangeEnd w:id="97"/>
      <w:r>
        <w:rPr>
          <w:rStyle w:val="Refdecomentario"/>
        </w:rPr>
        <w:commentReference w:id="97"/>
      </w:r>
      <w:commentRangeEnd w:id="98"/>
      <w:r>
        <w:rPr>
          <w:rStyle w:val="Refdecomentario"/>
        </w:rPr>
        <w:commentReference w:id="98"/>
      </w:r>
      <w:r>
        <w:rPr>
          <w:rFonts w:cs="Times New Roman"/>
          <w:color w:val="000000" w:themeColor="text1"/>
        </w:rPr>
        <w:t>GWT)</w:t>
      </w:r>
      <w:r>
        <w:rPr>
          <w:rStyle w:val="Refdenotaalpie"/>
          <w:rFonts w:cs="Times New Roman"/>
          <w:color w:val="000000" w:themeColor="text1"/>
        </w:rPr>
        <w:footnoteReference w:id="28"/>
      </w:r>
      <w:r>
        <w:rPr>
          <w:rFonts w:cs="Times New Roman"/>
          <w:color w:val="000000" w:themeColor="text1"/>
        </w:rPr>
        <w:t>.</w:t>
      </w:r>
      <w:r w:rsidRPr="004A4A22">
        <w:rPr>
          <w:rFonts w:cs="Times New Roman"/>
          <w:color w:val="000000" w:themeColor="text1"/>
        </w:rPr>
        <w:t xml:space="preserve"> </w:t>
      </w:r>
      <w:r>
        <w:rPr>
          <w:rFonts w:cs="Times New Roman"/>
          <w:color w:val="000000" w:themeColor="text1"/>
        </w:rPr>
        <w:t>E</w:t>
      </w:r>
      <w:r w:rsidRPr="004A4A22">
        <w:rPr>
          <w:rFonts w:cs="Times New Roman"/>
          <w:color w:val="000000" w:themeColor="text1"/>
        </w:rPr>
        <w:t xml:space="preserve">ste metamodelo permite la especificación de los aspectos estructurales de las </w:t>
      </w:r>
      <w:r>
        <w:rPr>
          <w:rFonts w:cs="Times New Roman"/>
          <w:color w:val="000000" w:themeColor="text1"/>
        </w:rPr>
        <w:t>RIA</w:t>
      </w:r>
      <w:r w:rsidRPr="004A4A22">
        <w:rPr>
          <w:rFonts w:cs="Times New Roman"/>
          <w:color w:val="000000" w:themeColor="text1"/>
        </w:rPr>
        <w:t xml:space="preserve">. Los </w:t>
      </w:r>
      <w:r w:rsidRPr="004A4A22">
        <w:rPr>
          <w:rFonts w:cs="Times New Roman"/>
          <w:i/>
          <w:color w:val="000000" w:themeColor="text1"/>
        </w:rPr>
        <w:t>widgets</w:t>
      </w:r>
      <w:r w:rsidRPr="004A4A22">
        <w:rPr>
          <w:rFonts w:cs="Times New Roman"/>
          <w:color w:val="000000" w:themeColor="text1"/>
        </w:rPr>
        <w:t xml:space="preserve"> pueden ser combinados, extendidos, adaptados y enlazados a otros modelos. Se genera el código de la aplicación tanto para el lado cliente como par</w:t>
      </w:r>
      <w:r>
        <w:rPr>
          <w:rFonts w:cs="Times New Roman"/>
          <w:color w:val="000000" w:themeColor="text1"/>
        </w:rPr>
        <w:t>a</w:t>
      </w:r>
      <w:r w:rsidRPr="004A4A22">
        <w:rPr>
          <w:rFonts w:cs="Times New Roman"/>
          <w:color w:val="000000" w:themeColor="text1"/>
        </w:rPr>
        <w:t xml:space="preserve"> el lado servidor. </w:t>
      </w:r>
    </w:p>
    <w:p w:rsidR="00713D80" w:rsidRDefault="00713D80" w:rsidP="00203601">
      <w:pPr>
        <w:spacing w:after="0"/>
        <w:jc w:val="both"/>
        <w:rPr>
          <w:rFonts w:cs="Times New Roman"/>
          <w:color w:val="000000" w:themeColor="text1"/>
        </w:rPr>
      </w:pPr>
    </w:p>
    <w:p w:rsidR="00203601" w:rsidDel="00353EBF" w:rsidRDefault="00203601" w:rsidP="00203601">
      <w:pPr>
        <w:spacing w:after="0"/>
        <w:jc w:val="both"/>
        <w:rPr>
          <w:del w:id="99" w:author="marcazal" w:date="2015-10-02T15:33:00Z"/>
          <w:rFonts w:cs="Times New Roman"/>
          <w:color w:val="000000" w:themeColor="text1"/>
        </w:rPr>
      </w:pPr>
    </w:p>
    <w:p w:rsidR="00203601" w:rsidRPr="00CC5721" w:rsidRDefault="00203601" w:rsidP="00203601">
      <w:pPr>
        <w:jc w:val="both"/>
        <w:rPr>
          <w:rFonts w:cs="Times New Roman"/>
        </w:rPr>
      </w:pPr>
      <w:ins w:id="100" w:author="marcazal" w:date="2015-10-02T15:33:00Z">
        <w:r>
          <w:rPr>
            <w:rFonts w:cs="Times New Roman"/>
            <w:b/>
            <w:color w:val="000000" w:themeColor="text1"/>
          </w:rPr>
          <w:t>3.2.2</w:t>
        </w:r>
      </w:ins>
      <w:del w:id="101" w:author="marcazal" w:date="2015-10-02T15:33:00Z">
        <w:r w:rsidRPr="00CC5721" w:rsidDel="00353EBF">
          <w:rPr>
            <w:rFonts w:cs="Times New Roman"/>
            <w:b/>
            <w:color w:val="000000" w:themeColor="text1"/>
          </w:rPr>
          <w:delText>a2)</w:delText>
        </w:r>
      </w:del>
      <w:r w:rsidRPr="00CC5721">
        <w:rPr>
          <w:rFonts w:cs="Times New Roman"/>
          <w:b/>
          <w:color w:val="000000" w:themeColor="text1"/>
        </w:rPr>
        <w:t xml:space="preserve"> Extensi</w:t>
      </w:r>
      <w:r>
        <w:rPr>
          <w:rFonts w:cs="Times New Roman"/>
          <w:b/>
          <w:color w:val="000000" w:themeColor="text1"/>
        </w:rPr>
        <w:t>o</w:t>
      </w:r>
      <w:r w:rsidRPr="00CC5721">
        <w:rPr>
          <w:rFonts w:cs="Times New Roman"/>
          <w:b/>
          <w:color w:val="000000" w:themeColor="text1"/>
        </w:rPr>
        <w:t>n</w:t>
      </w:r>
      <w:r>
        <w:rPr>
          <w:rFonts w:cs="Times New Roman"/>
          <w:b/>
          <w:color w:val="000000" w:themeColor="text1"/>
        </w:rPr>
        <w:t>es RIA</w:t>
      </w:r>
      <w:r w:rsidRPr="00CC5721">
        <w:rPr>
          <w:rFonts w:cs="Times New Roman"/>
          <w:b/>
          <w:color w:val="000000" w:themeColor="text1"/>
        </w:rPr>
        <w:t xml:space="preserve"> a UWE (UWE-R) </w:t>
      </w:r>
    </w:p>
    <w:p w:rsidR="00203601" w:rsidRPr="004A4A22" w:rsidRDefault="00203601" w:rsidP="00203601">
      <w:pPr>
        <w:jc w:val="both"/>
        <w:rPr>
          <w:rFonts w:cs="Times New Roman"/>
        </w:rPr>
      </w:pPr>
      <w:r w:rsidRPr="004A4A22">
        <w:rPr>
          <w:rFonts w:cs="Times New Roman"/>
          <w:color w:val="000000" w:themeColor="text1"/>
        </w:rPr>
        <w:t>El enfoque UWE (</w:t>
      </w:r>
      <w:r w:rsidRPr="004A4A22">
        <w:rPr>
          <w:rFonts w:cs="Times New Roman"/>
          <w:i/>
          <w:iCs/>
        </w:rPr>
        <w:t>UML-based Web Engineering)</w:t>
      </w:r>
      <w:r w:rsidRPr="004A4A22">
        <w:rPr>
          <w:rFonts w:cs="Times New Roman"/>
          <w:color w:val="000000" w:themeColor="text1"/>
        </w:rPr>
        <w:t xml:space="preserve"> </w:t>
      </w:r>
      <w:r w:rsidR="00066285" w:rsidRPr="00066285">
        <w:rPr>
          <w:rFonts w:ascii="Calibri" w:hAnsi="Calibri" w:cs="Calibri"/>
          <w:color w:val="000000" w:themeColor="text1"/>
        </w:rPr>
        <w:t>[</w:t>
      </w:r>
      <w:fldSimple w:instr=" REF BIB_koch2000 \* MERGEFORMAT ">
        <w:r w:rsidR="00713D80" w:rsidRPr="00713D80">
          <w:rPr>
            <w:rFonts w:ascii="Calibri" w:hAnsi="Calibri" w:cs="Calibri"/>
            <w:color w:val="000000" w:themeColor="text1"/>
            <w:szCs w:val="20"/>
          </w:rPr>
          <w:t>22</w:t>
        </w:r>
      </w:fldSimple>
      <w:proofErr w:type="gramStart"/>
      <w:r w:rsidR="00066285" w:rsidRPr="00066285">
        <w:rPr>
          <w:rFonts w:ascii="Calibri" w:hAnsi="Calibri" w:cs="Calibri"/>
          <w:color w:val="000000" w:themeColor="text1"/>
        </w:rPr>
        <w:t>][</w:t>
      </w:r>
      <w:proofErr w:type="gramEnd"/>
      <w:r w:rsidR="00251071" w:rsidRPr="00066285">
        <w:rPr>
          <w:rFonts w:ascii="Calibri" w:hAnsi="Calibri" w:cs="Calibri"/>
          <w:color w:val="000000" w:themeColor="text1"/>
        </w:rPr>
        <w:fldChar w:fldCharType="begin"/>
      </w:r>
      <w:r w:rsidR="00066285" w:rsidRPr="00066285">
        <w:rPr>
          <w:rFonts w:ascii="Calibri" w:hAnsi="Calibri" w:cs="Calibri"/>
          <w:color w:val="000000" w:themeColor="text1"/>
        </w:rPr>
        <w:instrText xml:space="preserve"> REF BIB_koch2001 \* MERGEFORMAT </w:instrText>
      </w:r>
      <w:r w:rsidR="00251071" w:rsidRPr="00066285">
        <w:rPr>
          <w:rFonts w:ascii="Calibri" w:hAnsi="Calibri" w:cs="Calibri"/>
          <w:color w:val="000000" w:themeColor="text1"/>
        </w:rPr>
        <w:fldChar w:fldCharType="separate"/>
      </w:r>
      <w:r w:rsidR="00713D80" w:rsidRPr="00713D80">
        <w:rPr>
          <w:rFonts w:ascii="Calibri" w:hAnsi="Calibri" w:cs="Calibri"/>
          <w:color w:val="000000" w:themeColor="text1"/>
          <w:szCs w:val="20"/>
        </w:rPr>
        <w:t>23</w:t>
      </w:r>
      <w:r w:rsidR="00251071" w:rsidRPr="00066285">
        <w:rPr>
          <w:rFonts w:ascii="Calibri" w:hAnsi="Calibri" w:cs="Calibri"/>
          <w:color w:val="000000" w:themeColor="text1"/>
        </w:rPr>
        <w:fldChar w:fldCharType="end"/>
      </w:r>
      <w:r w:rsidR="00066285" w:rsidRPr="00066285">
        <w:rPr>
          <w:rFonts w:ascii="Calibri" w:hAnsi="Calibri" w:cs="Calibri"/>
          <w:color w:val="000000" w:themeColor="text1"/>
        </w:rPr>
        <w:t>]</w:t>
      </w:r>
      <w:r w:rsidRPr="004A4A22">
        <w:rPr>
          <w:rFonts w:cs="Times New Roman"/>
          <w:color w:val="000000" w:themeColor="text1"/>
        </w:rPr>
        <w:t xml:space="preserve"> es una metodología orientada a objetos que tiene la particularidad distintiva de que está basada totalmente en UML. Está definida en la forma de perfil y de por sí, es una extensión al metamodelo UML. </w:t>
      </w:r>
      <w:r w:rsidRPr="004A4A22">
        <w:rPr>
          <w:rFonts w:cs="Times New Roman"/>
        </w:rPr>
        <w:t xml:space="preserve">UWE-R es una ligera extensión de UWE para RIA, que abarca las capas de navegación, proceso y presentación. Por lo tanto, los nuevos elementos de modelado están definidos heredando la estructura definida y el comportamiento de los elementos UWE. </w:t>
      </w:r>
    </w:p>
    <w:p w:rsidR="00203601" w:rsidRPr="004A4A22" w:rsidRDefault="00203601" w:rsidP="00203601">
      <w:pPr>
        <w:jc w:val="both"/>
        <w:rPr>
          <w:rFonts w:cs="Times New Roman"/>
        </w:rPr>
      </w:pPr>
      <w:r w:rsidRPr="004A4A22">
        <w:rPr>
          <w:rFonts w:cs="Times New Roman"/>
        </w:rPr>
        <w:t xml:space="preserve">Con respecto a las extensiones a la navegación, se extienden las metaclases </w:t>
      </w:r>
      <w:r w:rsidRPr="004A4A22">
        <w:rPr>
          <w:rFonts w:cs="Times New Roman"/>
          <w:i/>
        </w:rPr>
        <w:t>Nodo</w:t>
      </w:r>
      <w:r w:rsidRPr="004A4A22">
        <w:rPr>
          <w:rFonts w:cs="Times New Roman"/>
        </w:rPr>
        <w:t xml:space="preserve"> y </w:t>
      </w:r>
      <w:r w:rsidRPr="004A4A22">
        <w:rPr>
          <w:rFonts w:cs="Times New Roman"/>
          <w:i/>
        </w:rPr>
        <w:t>Enlace</w:t>
      </w:r>
      <w:r w:rsidRPr="004A4A22">
        <w:rPr>
          <w:rFonts w:cs="Times New Roman"/>
        </w:rPr>
        <w:t>.</w:t>
      </w:r>
      <w:r>
        <w:rPr>
          <w:rFonts w:cs="Times New Roman"/>
        </w:rPr>
        <w:t xml:space="preserve"> Como puede verse en la </w:t>
      </w:r>
      <w:fldSimple w:instr=" REF _Ref422665433 \h  \* MERGEFORMAT ">
        <w:r w:rsidRPr="0098536C">
          <w:rPr>
            <w:color w:val="000000" w:themeColor="text1"/>
          </w:rPr>
          <w:t>Figura 5</w:t>
        </w:r>
      </w:fldSimple>
      <w:r w:rsidRPr="004A4A22">
        <w:rPr>
          <w:rFonts w:cs="Times New Roman"/>
        </w:rPr>
        <w:t xml:space="preserve">, la metaclase </w:t>
      </w:r>
      <w:r w:rsidRPr="004A4A22">
        <w:rPr>
          <w:rFonts w:cs="Times New Roman"/>
          <w:i/>
        </w:rPr>
        <w:t>Nodo</w:t>
      </w:r>
      <w:r w:rsidRPr="004A4A22">
        <w:rPr>
          <w:rFonts w:cs="Times New Roman"/>
        </w:rPr>
        <w:t xml:space="preserve"> es extendida agregando la metaclase </w:t>
      </w:r>
      <w:r w:rsidRPr="004A4A22">
        <w:rPr>
          <w:rFonts w:cs="Times New Roman"/>
          <w:i/>
        </w:rPr>
        <w:t>RichNavigationClass</w:t>
      </w:r>
      <w:r w:rsidRPr="004A4A22">
        <w:rPr>
          <w:rFonts w:cs="Times New Roman"/>
        </w:rPr>
        <w:t>, que a diferencia de UWE clásico</w:t>
      </w:r>
      <w:r>
        <w:rPr>
          <w:rFonts w:cs="Times New Roman"/>
        </w:rPr>
        <w:t>,</w:t>
      </w:r>
      <w:r w:rsidRPr="004A4A22">
        <w:rPr>
          <w:rFonts w:cs="Times New Roman"/>
        </w:rPr>
        <w:t xml:space="preserve"> que se basa en la navegación hipertextual principalmente, esta nueva metaclase podría estar contenida dentro de un objeto </w:t>
      </w:r>
      <w:r w:rsidRPr="004A4A22">
        <w:rPr>
          <w:rFonts w:cs="Times New Roman"/>
          <w:i/>
        </w:rPr>
        <w:t>Flash</w:t>
      </w:r>
      <w:r w:rsidRPr="004A4A22">
        <w:rPr>
          <w:rFonts w:cs="Times New Roman"/>
        </w:rPr>
        <w:t xml:space="preserve"> o un </w:t>
      </w:r>
      <w:r w:rsidRPr="004A4A22">
        <w:rPr>
          <w:rFonts w:cs="Times New Roman"/>
          <w:i/>
        </w:rPr>
        <w:t>Java Applet</w:t>
      </w:r>
      <w:r w:rsidRPr="004A4A22">
        <w:rPr>
          <w:rFonts w:cs="Times New Roman"/>
        </w:rPr>
        <w:t xml:space="preserve">. La metaclase </w:t>
      </w:r>
      <w:r w:rsidRPr="004A4A22">
        <w:rPr>
          <w:rFonts w:cs="Times New Roman"/>
          <w:i/>
        </w:rPr>
        <w:t>Enlace</w:t>
      </w:r>
      <w:r w:rsidRPr="004A4A22">
        <w:rPr>
          <w:rFonts w:cs="Times New Roman"/>
        </w:rPr>
        <w:t xml:space="preserve"> se extiende agregando la metaclase </w:t>
      </w:r>
      <w:r w:rsidRPr="004A4A22">
        <w:rPr>
          <w:rFonts w:cs="Times New Roman"/>
          <w:i/>
        </w:rPr>
        <w:t>RichNavigationLInk</w:t>
      </w:r>
      <w:r w:rsidRPr="004A4A22">
        <w:rPr>
          <w:rFonts w:cs="Times New Roman"/>
        </w:rPr>
        <w:t>, que tiene como finalidad modelar la interacción entre la aplicación cliente y servidor</w:t>
      </w:r>
      <w:r>
        <w:rPr>
          <w:rFonts w:cs="Times New Roman"/>
        </w:rPr>
        <w:t>,</w:t>
      </w:r>
      <w:r w:rsidRPr="004A4A22">
        <w:rPr>
          <w:rFonts w:cs="Times New Roman"/>
        </w:rPr>
        <w:t xml:space="preserve"> especificando si se trata de una comunicación síncrona o asíncrona. En el caso de ser asíncrona, la respuesta es un </w:t>
      </w:r>
      <w:r w:rsidRPr="004A4A22">
        <w:rPr>
          <w:rFonts w:cs="Times New Roman"/>
          <w:i/>
        </w:rPr>
        <w:t>callback</w:t>
      </w:r>
      <w:r w:rsidRPr="004A4A22">
        <w:rPr>
          <w:rFonts w:cs="Times New Roman"/>
        </w:rPr>
        <w:t>.</w:t>
      </w:r>
    </w:p>
    <w:p w:rsidR="00203601" w:rsidRDefault="00203601" w:rsidP="00203601">
      <w:pPr>
        <w:keepNext/>
        <w:jc w:val="both"/>
      </w:pPr>
      <w:r w:rsidRPr="004A4A22">
        <w:rPr>
          <w:rFonts w:cs="Times New Roman"/>
          <w:noProof/>
          <w:lang w:eastAsia="es-PY"/>
        </w:rPr>
        <w:drawing>
          <wp:inline distT="0" distB="0" distL="0" distR="0">
            <wp:extent cx="5248986" cy="1982318"/>
            <wp:effectExtent l="19050" t="0" r="8814"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61877" cy="1987186"/>
                    </a:xfrm>
                    <a:prstGeom prst="rect">
                      <a:avLst/>
                    </a:prstGeom>
                    <a:noFill/>
                    <a:ln w="9525">
                      <a:noFill/>
                      <a:miter lim="800000"/>
                      <a:headEnd/>
                      <a:tailEnd/>
                    </a:ln>
                  </pic:spPr>
                </pic:pic>
              </a:graphicData>
            </a:graphic>
          </wp:inline>
        </w:drawing>
      </w:r>
    </w:p>
    <w:p w:rsidR="00203601" w:rsidRPr="004B11DC" w:rsidRDefault="00203601" w:rsidP="00203601">
      <w:pPr>
        <w:pStyle w:val="Epgrafe"/>
        <w:ind w:left="1416" w:firstLine="708"/>
        <w:jc w:val="both"/>
        <w:rPr>
          <w:b w:val="0"/>
          <w:color w:val="000000" w:themeColor="text1"/>
        </w:rPr>
      </w:pPr>
      <w:bookmarkStart w:id="102" w:name="_Ref422665433"/>
      <w:r w:rsidRPr="004B11DC">
        <w:rPr>
          <w:color w:val="000000" w:themeColor="text1"/>
        </w:rPr>
        <w:t xml:space="preserve">Figura </w:t>
      </w:r>
      <w:r w:rsidR="00251071" w:rsidRPr="004B11DC">
        <w:rPr>
          <w:color w:val="000000" w:themeColor="text1"/>
        </w:rPr>
        <w:fldChar w:fldCharType="begin"/>
      </w:r>
      <w:r w:rsidRPr="004B11DC">
        <w:rPr>
          <w:color w:val="000000" w:themeColor="text1"/>
        </w:rPr>
        <w:instrText xml:space="preserve"> SEQ Figura \* ARABIC </w:instrText>
      </w:r>
      <w:r w:rsidR="00251071" w:rsidRPr="004B11DC">
        <w:rPr>
          <w:color w:val="000000" w:themeColor="text1"/>
        </w:rPr>
        <w:fldChar w:fldCharType="separate"/>
      </w:r>
      <w:r>
        <w:rPr>
          <w:noProof/>
          <w:color w:val="000000" w:themeColor="text1"/>
        </w:rPr>
        <w:t>5</w:t>
      </w:r>
      <w:r w:rsidR="00251071" w:rsidRPr="004B11DC">
        <w:rPr>
          <w:color w:val="000000" w:themeColor="text1"/>
        </w:rPr>
        <w:fldChar w:fldCharType="end"/>
      </w:r>
      <w:bookmarkEnd w:id="102"/>
      <w:r w:rsidRPr="004B11DC">
        <w:rPr>
          <w:b w:val="0"/>
          <w:color w:val="000000" w:themeColor="text1"/>
        </w:rPr>
        <w:t xml:space="preserve"> Extensiones a las metaclases Nodo y Enlace.</w:t>
      </w:r>
    </w:p>
    <w:p w:rsidR="00203601" w:rsidRPr="004A4A22" w:rsidRDefault="00203601" w:rsidP="00203601">
      <w:pPr>
        <w:jc w:val="both"/>
        <w:rPr>
          <w:rFonts w:cs="Times New Roman"/>
        </w:rPr>
      </w:pPr>
      <w:r w:rsidRPr="004A4A22">
        <w:rPr>
          <w:rFonts w:cs="Times New Roman"/>
        </w:rPr>
        <w:t xml:space="preserve">A nivel de presentación, se agregan algunas metaclases para expresar la riqueza de las </w:t>
      </w:r>
      <w:r>
        <w:rPr>
          <w:rFonts w:cs="Times New Roman"/>
        </w:rPr>
        <w:t>RIA</w:t>
      </w:r>
      <w:r w:rsidRPr="004A4A22">
        <w:rPr>
          <w:rFonts w:cs="Times New Roman"/>
        </w:rPr>
        <w:t xml:space="preserve"> con respecto al aspecto de la interfaz de usuario, como puede verse en la </w:t>
      </w:r>
      <w:fldSimple w:instr=" REF _Ref422665594 \h  \* MERGEFORMAT ">
        <w:r w:rsidRPr="004B11DC">
          <w:rPr>
            <w:color w:val="000000" w:themeColor="text1"/>
          </w:rPr>
          <w:t>Figura 6</w:t>
        </w:r>
      </w:fldSimple>
      <w:r w:rsidRPr="004B11DC">
        <w:rPr>
          <w:rFonts w:cs="Times New Roman"/>
        </w:rPr>
        <w:t>.</w:t>
      </w:r>
      <w:r w:rsidRPr="004A4A22">
        <w:rPr>
          <w:rFonts w:cs="Times New Roman"/>
        </w:rPr>
        <w:t xml:space="preserve"> </w:t>
      </w:r>
    </w:p>
    <w:p w:rsidR="00203601" w:rsidRDefault="00203601" w:rsidP="00203601">
      <w:pPr>
        <w:keepNext/>
        <w:jc w:val="both"/>
      </w:pPr>
      <w:r w:rsidRPr="004A4A22">
        <w:rPr>
          <w:rFonts w:cs="Times New Roman"/>
          <w:noProof/>
          <w:lang w:eastAsia="es-PY"/>
        </w:rPr>
        <w:lastRenderedPageBreak/>
        <w:drawing>
          <wp:inline distT="0" distB="0" distL="0" distR="0">
            <wp:extent cx="5247555" cy="1486497"/>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258665" cy="1489644"/>
                    </a:xfrm>
                    <a:prstGeom prst="rect">
                      <a:avLst/>
                    </a:prstGeom>
                    <a:noFill/>
                    <a:ln w="9525">
                      <a:noFill/>
                      <a:miter lim="800000"/>
                      <a:headEnd/>
                      <a:tailEnd/>
                    </a:ln>
                  </pic:spPr>
                </pic:pic>
              </a:graphicData>
            </a:graphic>
          </wp:inline>
        </w:drawing>
      </w:r>
    </w:p>
    <w:p w:rsidR="00203601" w:rsidRPr="004B11DC" w:rsidRDefault="00203601" w:rsidP="00203601">
      <w:pPr>
        <w:pStyle w:val="Epgrafe"/>
        <w:ind w:left="708" w:firstLine="708"/>
        <w:jc w:val="both"/>
        <w:rPr>
          <w:b w:val="0"/>
          <w:color w:val="000000" w:themeColor="text1"/>
        </w:rPr>
      </w:pPr>
      <w:bookmarkStart w:id="103" w:name="_Ref422665594"/>
      <w:proofErr w:type="gramStart"/>
      <w:r w:rsidRPr="004B11DC">
        <w:rPr>
          <w:color w:val="000000" w:themeColor="text1"/>
        </w:rPr>
        <w:t>Figura</w:t>
      </w:r>
      <w:proofErr w:type="gramEnd"/>
      <w:r w:rsidRPr="004B11DC">
        <w:rPr>
          <w:color w:val="000000" w:themeColor="text1"/>
        </w:rPr>
        <w:t xml:space="preserve"> </w:t>
      </w:r>
      <w:r w:rsidR="00251071" w:rsidRPr="004B11DC">
        <w:rPr>
          <w:color w:val="000000" w:themeColor="text1"/>
        </w:rPr>
        <w:fldChar w:fldCharType="begin"/>
      </w:r>
      <w:r w:rsidRPr="004B11DC">
        <w:rPr>
          <w:color w:val="000000" w:themeColor="text1"/>
        </w:rPr>
        <w:instrText xml:space="preserve"> SEQ Figura \* ARABIC </w:instrText>
      </w:r>
      <w:r w:rsidR="00251071" w:rsidRPr="004B11DC">
        <w:rPr>
          <w:color w:val="000000" w:themeColor="text1"/>
        </w:rPr>
        <w:fldChar w:fldCharType="separate"/>
      </w:r>
      <w:r>
        <w:rPr>
          <w:noProof/>
          <w:color w:val="000000" w:themeColor="text1"/>
        </w:rPr>
        <w:t>6</w:t>
      </w:r>
      <w:r w:rsidR="00251071" w:rsidRPr="004B11DC">
        <w:rPr>
          <w:color w:val="000000" w:themeColor="text1"/>
        </w:rPr>
        <w:fldChar w:fldCharType="end"/>
      </w:r>
      <w:bookmarkEnd w:id="103"/>
      <w:r w:rsidRPr="004B11DC">
        <w:rPr>
          <w:b w:val="0"/>
          <w:color w:val="000000" w:themeColor="text1"/>
        </w:rPr>
        <w:t xml:space="preserve"> Extensiones al metamodelo de Presentación en UWE-R.</w:t>
      </w:r>
    </w:p>
    <w:p w:rsidR="00203601" w:rsidRPr="004A4A22" w:rsidRDefault="00203601" w:rsidP="00203601">
      <w:pPr>
        <w:jc w:val="both"/>
        <w:rPr>
          <w:rFonts w:cs="Times New Roman"/>
        </w:rPr>
      </w:pPr>
      <w:r w:rsidRPr="004A4A22">
        <w:rPr>
          <w:rFonts w:cs="Times New Roman"/>
        </w:rPr>
        <w:t xml:space="preserve">Por último, se llevan a cabo extensiones con respecto al proceso (o la lógica de la aplicación), </w:t>
      </w:r>
      <w:r>
        <w:rPr>
          <w:rFonts w:cs="Times New Roman"/>
        </w:rPr>
        <w:t>con</w:t>
      </w:r>
      <w:r w:rsidRPr="004A4A22">
        <w:rPr>
          <w:rFonts w:cs="Times New Roman"/>
        </w:rPr>
        <w:t xml:space="preserve"> l</w:t>
      </w:r>
      <w:r>
        <w:rPr>
          <w:rFonts w:cs="Times New Roman"/>
        </w:rPr>
        <w:t>o</w:t>
      </w:r>
      <w:r w:rsidRPr="004A4A22">
        <w:rPr>
          <w:rFonts w:cs="Times New Roman"/>
        </w:rPr>
        <w:t xml:space="preserve"> cual, se puede</w:t>
      </w:r>
      <w:r>
        <w:rPr>
          <w:rFonts w:cs="Times New Roman"/>
        </w:rPr>
        <w:t>n</w:t>
      </w:r>
      <w:r w:rsidRPr="004A4A22">
        <w:rPr>
          <w:rFonts w:cs="Times New Roman"/>
        </w:rPr>
        <w:t xml:space="preserve"> modelar los procesos que pueden realizarse en los lados servidor y cliente respectivamente. También por medio de la metaclase </w:t>
      </w:r>
      <w:r w:rsidRPr="004A4A22">
        <w:rPr>
          <w:rFonts w:cs="Times New Roman"/>
          <w:i/>
        </w:rPr>
        <w:t>Autonomous Action</w:t>
      </w:r>
      <w:r w:rsidRPr="004A4A22">
        <w:rPr>
          <w:rFonts w:cs="Times New Roman"/>
        </w:rPr>
        <w:t xml:space="preserve"> se pueden modelar las acciones que deben llevarse a cabo automáticamente en la aplicación, sin la interacción del usuario</w:t>
      </w:r>
      <w:r>
        <w:rPr>
          <w:rFonts w:cs="Times New Roman"/>
        </w:rPr>
        <w:t>,</w:t>
      </w:r>
      <w:r w:rsidRPr="004A4A22">
        <w:rPr>
          <w:rFonts w:cs="Times New Roman"/>
        </w:rPr>
        <w:t xml:space="preserve"> por ejemplo</w:t>
      </w:r>
      <w:r>
        <w:rPr>
          <w:rFonts w:cs="Times New Roman"/>
        </w:rPr>
        <w:t>, que</w:t>
      </w:r>
      <w:r w:rsidRPr="004A4A22">
        <w:rPr>
          <w:rFonts w:cs="Times New Roman"/>
        </w:rPr>
        <w:t xml:space="preserve"> en el caso </w:t>
      </w:r>
      <w:r>
        <w:rPr>
          <w:rFonts w:cs="Times New Roman"/>
        </w:rPr>
        <w:t xml:space="preserve">de </w:t>
      </w:r>
      <w:r w:rsidRPr="004A4A22">
        <w:rPr>
          <w:rFonts w:cs="Times New Roman"/>
        </w:rPr>
        <w:t>que expire un temporizador</w:t>
      </w:r>
      <w:r>
        <w:rPr>
          <w:rFonts w:cs="Times New Roman"/>
        </w:rPr>
        <w:t>,</w:t>
      </w:r>
      <w:r w:rsidRPr="004A4A22">
        <w:rPr>
          <w:rFonts w:cs="Times New Roman"/>
        </w:rPr>
        <w:t xml:space="preserve"> se dispar</w:t>
      </w:r>
      <w:r>
        <w:rPr>
          <w:rFonts w:cs="Times New Roman"/>
        </w:rPr>
        <w:t>e</w:t>
      </w:r>
      <w:r w:rsidRPr="004A4A22">
        <w:rPr>
          <w:rFonts w:cs="Times New Roman"/>
        </w:rPr>
        <w:t xml:space="preserve"> automáticamen</w:t>
      </w:r>
      <w:r>
        <w:rPr>
          <w:rFonts w:cs="Times New Roman"/>
        </w:rPr>
        <w:t xml:space="preserve">te alguna acción. </w:t>
      </w:r>
    </w:p>
    <w:p w:rsidR="00203601" w:rsidRPr="00AE4686" w:rsidRDefault="00203601" w:rsidP="00203601">
      <w:pPr>
        <w:jc w:val="both"/>
        <w:rPr>
          <w:rFonts w:cs="Times New Roman"/>
          <w:b/>
          <w:bCs/>
          <w:color w:val="000000" w:themeColor="text1"/>
        </w:rPr>
      </w:pPr>
      <w:ins w:id="104" w:author="marcazal" w:date="2015-10-02T15:34:00Z">
        <w:r>
          <w:rPr>
            <w:rFonts w:cs="Times New Roman"/>
            <w:b/>
            <w:bCs/>
            <w:color w:val="000000" w:themeColor="text1"/>
          </w:rPr>
          <w:t>3.2.3</w:t>
        </w:r>
      </w:ins>
      <w:del w:id="105" w:author="marcazal" w:date="2015-10-02T15:34:00Z">
        <w:r w:rsidRPr="00AE4686" w:rsidDel="00353EBF">
          <w:rPr>
            <w:rFonts w:cs="Times New Roman"/>
            <w:b/>
            <w:bCs/>
            <w:color w:val="000000" w:themeColor="text1"/>
          </w:rPr>
          <w:delText xml:space="preserve">a3) </w:delText>
        </w:r>
      </w:del>
      <w:r w:rsidRPr="00AE4686">
        <w:rPr>
          <w:rFonts w:cs="Times New Roman"/>
          <w:b/>
          <w:bCs/>
          <w:color w:val="000000" w:themeColor="text1"/>
        </w:rPr>
        <w:t>UWE combinada con la herramienta RUX</w:t>
      </w:r>
    </w:p>
    <w:p w:rsidR="00203601" w:rsidRPr="004A4A22" w:rsidRDefault="00203601" w:rsidP="00203601">
      <w:pPr>
        <w:jc w:val="both"/>
        <w:rPr>
          <w:rFonts w:cs="Times New Roman"/>
          <w:color w:val="000000" w:themeColor="text1"/>
        </w:rPr>
      </w:pPr>
      <w:r w:rsidRPr="004A4A22">
        <w:rPr>
          <w:rFonts w:cs="Times New Roman"/>
          <w:bCs/>
          <w:color w:val="000000" w:themeColor="text1"/>
        </w:rPr>
        <w:t xml:space="preserve">La metodología UWE también puede combinarse con el método RUX </w:t>
      </w:r>
      <w:r w:rsidR="00066285" w:rsidRPr="00066285">
        <w:rPr>
          <w:rFonts w:ascii="Calibri" w:hAnsi="Calibri" w:cs="Calibri"/>
        </w:rPr>
        <w:t>[</w:t>
      </w:r>
      <w:fldSimple w:instr=" REF BIB_preciado2008 \* MERGEFORMAT ">
        <w:r w:rsidR="00713D80" w:rsidRPr="00713D80">
          <w:rPr>
            <w:rFonts w:ascii="Calibri" w:hAnsi="Calibri" w:cs="Calibri"/>
            <w:szCs w:val="20"/>
          </w:rPr>
          <w:t>12</w:t>
        </w:r>
      </w:fldSimple>
      <w:r w:rsidR="00066285" w:rsidRPr="00066285">
        <w:rPr>
          <w:rFonts w:ascii="Calibri" w:hAnsi="Calibri" w:cs="Calibri"/>
        </w:rPr>
        <w:t>]</w:t>
      </w:r>
      <w:r w:rsidRPr="004A4A22">
        <w:rPr>
          <w:rFonts w:cs="Times New Roman"/>
          <w:color w:val="000000" w:themeColor="text1"/>
        </w:rPr>
        <w:t xml:space="preserve">. </w:t>
      </w:r>
      <w:r w:rsidRPr="004A4A22">
        <w:rPr>
          <w:rFonts w:cs="Times New Roman"/>
        </w:rPr>
        <w:t>La metodología RUX es un enfoque dirigido por modelos para el enriquecimiento de las interfaces de usuario. Puede ser utilizada en el tope de muchas metodologías de modelado web. En este enfoque, UWE es utilizado para especificar el contenido, navegación y proceso de negocio de una aplicación Web</w:t>
      </w:r>
      <w:r>
        <w:rPr>
          <w:rFonts w:cs="Times New Roman"/>
        </w:rPr>
        <w:t>,</w:t>
      </w:r>
      <w:r w:rsidRPr="004A4A22">
        <w:rPr>
          <w:rFonts w:cs="Times New Roman"/>
        </w:rPr>
        <w:t xml:space="preserve"> y la metodología RUX se emplea sobre estos modelos para adicionar capacidades enriquecidas a la interfaz de usuario. </w:t>
      </w:r>
      <w:r>
        <w:rPr>
          <w:rFonts w:cs="Times New Roman"/>
        </w:rPr>
        <w:t>En esta</w:t>
      </w:r>
      <w:r w:rsidRPr="004A4A22">
        <w:rPr>
          <w:rFonts w:cs="Times New Roman"/>
        </w:rPr>
        <w:t xml:space="preserve"> propuesta </w:t>
      </w:r>
      <w:r>
        <w:rPr>
          <w:rFonts w:cs="Times New Roman"/>
        </w:rPr>
        <w:t xml:space="preserve">se </w:t>
      </w:r>
      <w:r w:rsidRPr="004A4A22">
        <w:rPr>
          <w:rFonts w:cs="Times New Roman"/>
        </w:rPr>
        <w:t>busca construir el puente entre ambos enfoques, definiendo reglas de transformación entre sus respectivos metamodelos. En otros términos, se extiende</w:t>
      </w:r>
      <w:r>
        <w:rPr>
          <w:rFonts w:cs="Times New Roman"/>
        </w:rPr>
        <w:t>n</w:t>
      </w:r>
      <w:r w:rsidRPr="004A4A22">
        <w:rPr>
          <w:rFonts w:cs="Times New Roman"/>
        </w:rPr>
        <w:t xml:space="preserve"> las reglas de generación de UWE de manera a obtener la conexión con la metodología RUX automáticamente.</w:t>
      </w:r>
    </w:p>
    <w:p w:rsidR="00203601" w:rsidRPr="004A4A22" w:rsidRDefault="00203601" w:rsidP="00203601">
      <w:pPr>
        <w:jc w:val="both"/>
        <w:rPr>
          <w:rFonts w:cs="Times New Roman"/>
        </w:rPr>
      </w:pPr>
      <w:r w:rsidRPr="004A4A22">
        <w:rPr>
          <w:rFonts w:cs="Times New Roman"/>
        </w:rPr>
        <w:t xml:space="preserve">La metodología RUX presenta 3 niveles de interfaces, proveyendo de esta forma una cadena de refinamientos. La interfaz abstracta provee de una representación común a todos los dispositivos y plataformas de desarrollo </w:t>
      </w:r>
      <w:r>
        <w:rPr>
          <w:rFonts w:cs="Times New Roman"/>
        </w:rPr>
        <w:t>RIA</w:t>
      </w:r>
      <w:r w:rsidRPr="004A4A22">
        <w:rPr>
          <w:rFonts w:cs="Times New Roman"/>
        </w:rPr>
        <w:t>, sin ningún tipo de dependencia espacial, de estética ni de comportamiento. La interfaz concreta es independiente de la plataforma, pero específica para un dispositivo o grupo de dispositivos. Está dividida en 3 niveles de presentación, espacial, temporal y presentación interactiva. En la presentación espacial</w:t>
      </w:r>
      <w:r>
        <w:rPr>
          <w:rFonts w:cs="Times New Roman"/>
        </w:rPr>
        <w:t>,</w:t>
      </w:r>
      <w:r w:rsidRPr="004A4A22">
        <w:rPr>
          <w:rFonts w:cs="Times New Roman"/>
        </w:rPr>
        <w:t xml:space="preserve"> los modeladores simplemente necesitan refinar esta agrupación, especificar el arreglo espacial de los componentes y definir sus dimensiones y la estética. La presentación temporal permite la especificación del comportamiento</w:t>
      </w:r>
      <w:r>
        <w:rPr>
          <w:rFonts w:cs="Times New Roman"/>
        </w:rPr>
        <w:t>,</w:t>
      </w:r>
      <w:r w:rsidRPr="004A4A22">
        <w:rPr>
          <w:rFonts w:cs="Times New Roman"/>
        </w:rPr>
        <w:t xml:space="preserve"> lo cual requiere </w:t>
      </w:r>
      <w:r>
        <w:rPr>
          <w:rFonts w:cs="Times New Roman"/>
        </w:rPr>
        <w:t>una sincronización temporal (por ejemplo,</w:t>
      </w:r>
      <w:r w:rsidRPr="004A4A22">
        <w:rPr>
          <w:rFonts w:cs="Times New Roman"/>
        </w:rPr>
        <w:t xml:space="preserve"> </w:t>
      </w:r>
      <w:r>
        <w:rPr>
          <w:rFonts w:cs="Times New Roman"/>
        </w:rPr>
        <w:t>a</w:t>
      </w:r>
      <w:r w:rsidRPr="004A4A22">
        <w:rPr>
          <w:rFonts w:cs="Times New Roman"/>
        </w:rPr>
        <w:t>nimaciones). La presentación interactiva permite la especificación del comportamiento del usuario con la interfaz de usuario RIA.</w:t>
      </w:r>
    </w:p>
    <w:p w:rsidR="00203601" w:rsidRPr="004A4A22" w:rsidRDefault="00203601" w:rsidP="00203601">
      <w:pPr>
        <w:jc w:val="both"/>
        <w:rPr>
          <w:rFonts w:cs="Times New Roman"/>
        </w:rPr>
      </w:pPr>
      <w:r w:rsidRPr="004A4A22">
        <w:rPr>
          <w:rFonts w:cs="Times New Roman"/>
        </w:rPr>
        <w:lastRenderedPageBreak/>
        <w:t>La interfaz final contiene la información final para la generación de código de la interfaz de usuario, lo cual es específic</w:t>
      </w:r>
      <w:r>
        <w:rPr>
          <w:rFonts w:cs="Times New Roman"/>
        </w:rPr>
        <w:t>o</w:t>
      </w:r>
      <w:r w:rsidRPr="004A4A22">
        <w:rPr>
          <w:rFonts w:cs="Times New Roman"/>
        </w:rPr>
        <w:t xml:space="preserve"> para un dispositivo o un grupo de dispositivos y para una plataforma de desarrollo RIA tal como Flex, Ajax </w:t>
      </w:r>
      <w:proofErr w:type="gramStart"/>
      <w:r w:rsidRPr="004A4A22">
        <w:rPr>
          <w:rFonts w:cs="Times New Roman"/>
        </w:rPr>
        <w:t>o</w:t>
      </w:r>
      <w:proofErr w:type="gramEnd"/>
      <w:r w:rsidRPr="004A4A22">
        <w:rPr>
          <w:rFonts w:cs="Times New Roman"/>
        </w:rPr>
        <w:t xml:space="preserve"> OpenLaszlo</w:t>
      </w:r>
      <w:r w:rsidRPr="004A4A22">
        <w:rPr>
          <w:rStyle w:val="Refdenotaalpie"/>
          <w:rFonts w:cs="Times New Roman"/>
        </w:rPr>
        <w:footnoteReference w:id="29"/>
      </w:r>
      <w:r w:rsidRPr="004A4A22">
        <w:rPr>
          <w:rFonts w:cs="Times New Roman"/>
        </w:rPr>
        <w:t>.</w:t>
      </w:r>
    </w:p>
    <w:p w:rsidR="00203601" w:rsidRPr="00AE4686" w:rsidRDefault="00203601" w:rsidP="00203601">
      <w:pPr>
        <w:jc w:val="both"/>
        <w:rPr>
          <w:rFonts w:cs="Times New Roman"/>
          <w:b/>
        </w:rPr>
      </w:pPr>
      <w:ins w:id="106" w:author="marcazal" w:date="2015-10-02T15:34:00Z">
        <w:r>
          <w:rPr>
            <w:rFonts w:cs="Times New Roman"/>
            <w:b/>
          </w:rPr>
          <w:t>3.2.4</w:t>
        </w:r>
      </w:ins>
      <w:del w:id="107" w:author="marcazal" w:date="2015-10-02T15:34:00Z">
        <w:r w:rsidDel="00353EBF">
          <w:rPr>
            <w:rFonts w:cs="Times New Roman"/>
            <w:b/>
          </w:rPr>
          <w:delText>a4)</w:delText>
        </w:r>
      </w:del>
      <w:r>
        <w:rPr>
          <w:rFonts w:cs="Times New Roman"/>
          <w:b/>
        </w:rPr>
        <w:t xml:space="preserve"> </w:t>
      </w:r>
      <w:r w:rsidRPr="00AE4686">
        <w:rPr>
          <w:rFonts w:cs="Times New Roman"/>
          <w:b/>
        </w:rPr>
        <w:t>UWE con patrones</w:t>
      </w:r>
    </w:p>
    <w:p w:rsidR="00203601" w:rsidRPr="004A4A22" w:rsidRDefault="00251071" w:rsidP="00203601">
      <w:pPr>
        <w:jc w:val="both"/>
        <w:rPr>
          <w:rFonts w:cs="Times New Roman"/>
        </w:rPr>
      </w:pPr>
      <w:r w:rsidRPr="00251071">
        <w:rPr>
          <w:noProof/>
          <w:lang w:eastAsia="es-PY"/>
        </w:rPr>
        <w:pict>
          <v:shape id="Text Box 19" o:spid="_x0000_s1036" type="#_x0000_t202" style="position:absolute;left:0;text-align:left;margin-left:205.35pt;margin-top:231.65pt;width:216.2pt;height:21pt;z-index:251678720;visibility:visible" wrapcoords="-75 0 -75 20829 21600 20829 21600 0 -7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MHfgIAAAg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" stroked="f">
            <v:textbox style="mso-fit-shape-to-text:t" inset="0,0,0,0">
              <w:txbxContent>
                <w:p w:rsidR="0090573E" w:rsidRPr="00EF34F2" w:rsidRDefault="0090573E" w:rsidP="00203601">
                  <w:pPr>
                    <w:pStyle w:val="Epgrafe"/>
                    <w:ind w:firstLine="708"/>
                    <w:rPr>
                      <w:rFonts w:eastAsiaTheme="minorHAnsi"/>
                      <w:b w:val="0"/>
                      <w:noProof/>
                      <w:color w:val="000000" w:themeColor="text1"/>
                      <w:lang w:eastAsia="en-US"/>
                    </w:rPr>
                  </w:pPr>
                  <w:bookmarkStart w:id="108" w:name="_Ref422666004"/>
                  <w:ins w:id="109" w:author="marcazal" w:date="2015-06-21T16:03:00Z">
                    <w:r w:rsidRPr="00EF34F2">
                      <w:rPr>
                        <w:color w:val="000000" w:themeColor="text1"/>
                      </w:rPr>
                      <w:t xml:space="preserve">Figura </w:t>
                    </w:r>
                    <w:r w:rsidRPr="00EF34F2">
                      <w:rPr>
                        <w:color w:val="000000" w:themeColor="text1"/>
                      </w:rPr>
                      <w:fldChar w:fldCharType="begin"/>
                    </w:r>
                    <w:r w:rsidRPr="00EF34F2">
                      <w:rPr>
                        <w:color w:val="000000" w:themeColor="text1"/>
                      </w:rPr>
                      <w:instrText xml:space="preserve"> SEQ Figura \* ARABIC </w:instrText>
                    </w:r>
                  </w:ins>
                  <w:r w:rsidRPr="00EF34F2">
                    <w:rPr>
                      <w:color w:val="000000" w:themeColor="text1"/>
                    </w:rPr>
                    <w:fldChar w:fldCharType="separate"/>
                  </w:r>
                  <w:ins w:id="110" w:author="marcazal" w:date="2015-06-23T00:37:00Z">
                    <w:r>
                      <w:rPr>
                        <w:noProof/>
                        <w:color w:val="000000" w:themeColor="text1"/>
                      </w:rPr>
                      <w:t>7</w:t>
                    </w:r>
                  </w:ins>
                  <w:ins w:id="111" w:author="Ivan Lopez" w:date="2015-06-22T11:31:00Z">
                    <w:del w:id="112" w:author="marcazal" w:date="2015-06-23T00:37:00Z">
                      <w:r w:rsidDel="002E606B">
                        <w:rPr>
                          <w:noProof/>
                          <w:color w:val="000000" w:themeColor="text1"/>
                        </w:rPr>
                        <w:delText>8</w:delText>
                      </w:r>
                    </w:del>
                  </w:ins>
                  <w:ins w:id="113" w:author="marcazal" w:date="2015-06-21T16:03:00Z">
                    <w:r w:rsidRPr="00EF34F2">
                      <w:rPr>
                        <w:color w:val="000000" w:themeColor="text1"/>
                      </w:rPr>
                      <w:fldChar w:fldCharType="end"/>
                    </w:r>
                    <w:bookmarkEnd w:id="108"/>
                    <w:r w:rsidRPr="00EF34F2">
                      <w:rPr>
                        <w:b w:val="0"/>
                        <w:color w:val="000000" w:themeColor="text1"/>
                      </w:rPr>
                      <w:t xml:space="preserve"> Patron </w:t>
                    </w:r>
                    <w:r w:rsidRPr="00EF34F2">
                      <w:rPr>
                        <w:b w:val="0"/>
                        <w:i/>
                        <w:color w:val="000000" w:themeColor="text1"/>
                      </w:rPr>
                      <w:t>Periodic Refresh</w:t>
                    </w:r>
                    <w:r w:rsidRPr="00EF34F2">
                      <w:rPr>
                        <w:b w:val="0"/>
                        <w:color w:val="000000" w:themeColor="text1"/>
                      </w:rPr>
                      <w:t xml:space="preserve"> en UWE</w:t>
                    </w:r>
                  </w:ins>
                </w:p>
              </w:txbxContent>
            </v:textbox>
            <w10:wrap type="tight"/>
          </v:shape>
        </w:pict>
      </w:r>
      <w:r w:rsidRPr="00251071">
        <w:rPr>
          <w:noProof/>
          <w:lang w:eastAsia="es-PY"/>
        </w:rPr>
        <w:pict>
          <v:shape id="Text Box 18" o:spid="_x0000_s1035" type="#_x0000_t202" style="position:absolute;left:0;text-align:left;margin-left:-9.05pt;margin-top:231.65pt;width:214.4pt;height:21pt;z-index:251677696;visibility:visible" wrapcoords="-76 0 -76 20829 21600 20829 21600 0 -7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" stroked="f">
            <v:textbox style="mso-fit-shape-to-text:t" inset="0,0,0,0">
              <w:txbxContent>
                <w:p w:rsidR="0090573E" w:rsidRPr="004B11DC" w:rsidRDefault="0090573E" w:rsidP="00203601">
                  <w:pPr>
                    <w:pStyle w:val="Epgrafe"/>
                    <w:ind w:firstLine="708"/>
                    <w:rPr>
                      <w:rFonts w:eastAsiaTheme="minorHAnsi" w:cs="Times New Roman"/>
                      <w:b w:val="0"/>
                      <w:noProof/>
                      <w:color w:val="000000" w:themeColor="text1"/>
                    </w:rPr>
                  </w:pPr>
                  <w:bookmarkStart w:id="114" w:name="_Ref422665889"/>
                  <w:ins w:id="115" w:author="marcazal" w:date="2015-06-21T16:01:00Z">
                    <w:r w:rsidRPr="004B11DC">
                      <w:rPr>
                        <w:color w:val="000000" w:themeColor="text1"/>
                      </w:rPr>
                      <w:t xml:space="preserve">Figura </w:t>
                    </w:r>
                    <w:r w:rsidRPr="004B11DC">
                      <w:rPr>
                        <w:color w:val="000000" w:themeColor="text1"/>
                      </w:rPr>
                      <w:fldChar w:fldCharType="begin"/>
                    </w:r>
                    <w:r w:rsidRPr="004B11DC">
                      <w:rPr>
                        <w:color w:val="000000" w:themeColor="text1"/>
                      </w:rPr>
                      <w:instrText xml:space="preserve"> SEQ Figura \* ARABIC </w:instrText>
                    </w:r>
                  </w:ins>
                  <w:r w:rsidRPr="004B11DC">
                    <w:rPr>
                      <w:color w:val="000000" w:themeColor="text1"/>
                    </w:rPr>
                    <w:fldChar w:fldCharType="separate"/>
                  </w:r>
                  <w:ins w:id="116" w:author="marcazal" w:date="2015-06-23T00:37:00Z">
                    <w:r>
                      <w:rPr>
                        <w:noProof/>
                        <w:color w:val="000000" w:themeColor="text1"/>
                      </w:rPr>
                      <w:t>8</w:t>
                    </w:r>
                  </w:ins>
                  <w:ins w:id="117" w:author="Ivan Lopez" w:date="2015-06-22T11:31:00Z">
                    <w:del w:id="118" w:author="marcazal" w:date="2015-06-23T00:37:00Z">
                      <w:r w:rsidDel="002E606B">
                        <w:rPr>
                          <w:noProof/>
                          <w:color w:val="000000" w:themeColor="text1"/>
                        </w:rPr>
                        <w:delText>7</w:delText>
                      </w:r>
                    </w:del>
                  </w:ins>
                  <w:ins w:id="119" w:author="marcazal" w:date="2015-06-21T16:01:00Z">
                    <w:r w:rsidRPr="004B11DC">
                      <w:rPr>
                        <w:color w:val="000000" w:themeColor="text1"/>
                      </w:rPr>
                      <w:fldChar w:fldCharType="end"/>
                    </w:r>
                    <w:bookmarkEnd w:id="114"/>
                    <w:r w:rsidRPr="004B11DC">
                      <w:rPr>
                        <w:b w:val="0"/>
                        <w:color w:val="000000" w:themeColor="text1"/>
                      </w:rPr>
                      <w:t xml:space="preserve">  Patron Autocomplete en UWE</w:t>
                    </w:r>
                  </w:ins>
                </w:p>
              </w:txbxContent>
            </v:textbox>
            <w10:wrap type="tight"/>
          </v:shape>
        </w:pict>
      </w:r>
      <w:r w:rsidR="00203601">
        <w:rPr>
          <w:rFonts w:cs="Times New Roman"/>
          <w:bCs/>
          <w:noProof/>
          <w:color w:val="000000" w:themeColor="text1"/>
          <w:lang w:eastAsia="es-PY"/>
        </w:rPr>
        <w:drawing>
          <wp:anchor distT="0" distB="0" distL="114300" distR="114300" simplePos="0" relativeHeight="251669504" behindDoc="1" locked="0" layoutInCell="1" allowOverlap="1">
            <wp:simplePos x="0" y="0"/>
            <wp:positionH relativeFrom="column">
              <wp:posOffset>-114935</wp:posOffset>
            </wp:positionH>
            <wp:positionV relativeFrom="paragraph">
              <wp:posOffset>1222375</wp:posOffset>
            </wp:positionV>
            <wp:extent cx="2722880" cy="1662430"/>
            <wp:effectExtent l="19050" t="0" r="1270" b="0"/>
            <wp:wrapTight wrapText="bothSides">
              <wp:wrapPolygon edited="0">
                <wp:start x="-151" y="0"/>
                <wp:lineTo x="-151" y="21286"/>
                <wp:lineTo x="21610" y="21286"/>
                <wp:lineTo x="21610" y="0"/>
                <wp:lineTo x="-151" y="0"/>
              </wp:wrapPolygon>
            </wp:wrapTight>
            <wp:docPr id="12" name="2 Imagen" descr="autocomplete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autocomplete_pattern.png"/>
                    <pic:cNvPicPr>
                      <a:picLocks noChangeAspect="1" noChangeArrowheads="1"/>
                    </pic:cNvPicPr>
                  </pic:nvPicPr>
                  <pic:blipFill>
                    <a:blip r:embed="rId21" cstate="print"/>
                    <a:srcRect/>
                    <a:stretch>
                      <a:fillRect/>
                    </a:stretch>
                  </pic:blipFill>
                  <pic:spPr bwMode="auto">
                    <a:xfrm>
                      <a:off x="0" y="0"/>
                      <a:ext cx="2722880" cy="1662430"/>
                    </a:xfrm>
                    <a:prstGeom prst="rect">
                      <a:avLst/>
                    </a:prstGeom>
                    <a:noFill/>
                  </pic:spPr>
                </pic:pic>
              </a:graphicData>
            </a:graphic>
          </wp:anchor>
        </w:drawing>
      </w:r>
      <w:r w:rsidR="00203601">
        <w:rPr>
          <w:rFonts w:cs="Times New Roman"/>
          <w:bCs/>
          <w:noProof/>
          <w:color w:val="000000" w:themeColor="text1"/>
          <w:lang w:eastAsia="es-PY"/>
        </w:rPr>
        <w:drawing>
          <wp:anchor distT="0" distB="0" distL="114300" distR="114300" simplePos="0" relativeHeight="251668480" behindDoc="1" locked="0" layoutInCell="1" allowOverlap="1">
            <wp:simplePos x="0" y="0"/>
            <wp:positionH relativeFrom="column">
              <wp:posOffset>2609850</wp:posOffset>
            </wp:positionH>
            <wp:positionV relativeFrom="paragraph">
              <wp:posOffset>1174750</wp:posOffset>
            </wp:positionV>
            <wp:extent cx="2745740" cy="1774825"/>
            <wp:effectExtent l="19050" t="0" r="0" b="0"/>
            <wp:wrapTight wrapText="bothSides">
              <wp:wrapPolygon edited="0">
                <wp:start x="-150" y="0"/>
                <wp:lineTo x="-150" y="21330"/>
                <wp:lineTo x="21580" y="21330"/>
                <wp:lineTo x="21580" y="0"/>
                <wp:lineTo x="-150" y="0"/>
              </wp:wrapPolygon>
            </wp:wrapTight>
            <wp:docPr id="11" name="0 Imagen" descr="periodic_refresh_pa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eriodic_refresh_patern.png"/>
                    <pic:cNvPicPr>
                      <a:picLocks noChangeAspect="1" noChangeArrowheads="1"/>
                    </pic:cNvPicPr>
                  </pic:nvPicPr>
                  <pic:blipFill>
                    <a:blip r:embed="rId22" cstate="print"/>
                    <a:srcRect/>
                    <a:stretch>
                      <a:fillRect/>
                    </a:stretch>
                  </pic:blipFill>
                  <pic:spPr bwMode="auto">
                    <a:xfrm>
                      <a:off x="0" y="0"/>
                      <a:ext cx="2745740" cy="1774825"/>
                    </a:xfrm>
                    <a:prstGeom prst="rect">
                      <a:avLst/>
                    </a:prstGeom>
                    <a:noFill/>
                  </pic:spPr>
                </pic:pic>
              </a:graphicData>
            </a:graphic>
          </wp:anchor>
        </w:drawing>
      </w:r>
      <w:r w:rsidR="00203601" w:rsidRPr="004A4A22">
        <w:rPr>
          <w:rFonts w:cs="Times New Roman"/>
          <w:bCs/>
          <w:color w:val="000000" w:themeColor="text1"/>
        </w:rPr>
        <w:t>UWE puede extenderse por medio de patrones</w:t>
      </w:r>
      <w:r w:rsidR="00203601" w:rsidRPr="004A4A22">
        <w:rPr>
          <w:rFonts w:cs="Times New Roman"/>
          <w:b/>
          <w:bCs/>
          <w:color w:val="000000" w:themeColor="text1"/>
        </w:rPr>
        <w:t xml:space="preserve"> </w:t>
      </w:r>
      <w:r w:rsidR="00066285" w:rsidRPr="00066285">
        <w:rPr>
          <w:rFonts w:ascii="Calibri" w:hAnsi="Calibri" w:cs="Calibri"/>
        </w:rPr>
        <w:t>[</w:t>
      </w:r>
      <w:fldSimple w:instr=" REF BIB_koch2009 \* MERGEFORMAT ">
        <w:r w:rsidR="00713D80" w:rsidRPr="00713D80">
          <w:rPr>
            <w:rFonts w:ascii="Calibri" w:hAnsi="Calibri" w:cs="Calibri"/>
            <w:szCs w:val="20"/>
          </w:rPr>
          <w:t>24</w:t>
        </w:r>
      </w:fldSimple>
      <w:r w:rsidR="00066285" w:rsidRPr="00066285">
        <w:rPr>
          <w:rFonts w:ascii="Calibri" w:hAnsi="Calibri" w:cs="Calibri"/>
        </w:rPr>
        <w:t>]</w:t>
      </w:r>
      <w:r w:rsidR="00203601" w:rsidRPr="004A4A22">
        <w:rPr>
          <w:rFonts w:cs="Times New Roman"/>
        </w:rPr>
        <w:t>.</w:t>
      </w:r>
      <w:r w:rsidR="00203601" w:rsidRPr="004A4A22">
        <w:rPr>
          <w:rFonts w:cs="Times New Roman"/>
          <w:b/>
          <w:color w:val="000000" w:themeColor="text1"/>
        </w:rPr>
        <w:t xml:space="preserve"> </w:t>
      </w:r>
      <w:r w:rsidR="00203601" w:rsidRPr="004A4A22">
        <w:rPr>
          <w:rFonts w:cs="Times New Roman"/>
        </w:rPr>
        <w:t xml:space="preserve">Los patrones </w:t>
      </w:r>
      <w:r w:rsidR="00203601">
        <w:rPr>
          <w:rFonts w:cs="Times New Roman"/>
        </w:rPr>
        <w:t>RIA</w:t>
      </w:r>
      <w:r w:rsidR="00203601" w:rsidRPr="004A4A22">
        <w:rPr>
          <w:rFonts w:cs="Times New Roman"/>
        </w:rPr>
        <w:t xml:space="preserve"> describen la interacción, la operación y la presentación de un </w:t>
      </w:r>
      <w:r w:rsidR="00203601" w:rsidRPr="004A4A22">
        <w:rPr>
          <w:rFonts w:cs="Times New Roman"/>
          <w:i/>
        </w:rPr>
        <w:t>widget</w:t>
      </w:r>
      <w:r w:rsidR="00203601" w:rsidRPr="004A4A22">
        <w:rPr>
          <w:rFonts w:cs="Times New Roman"/>
        </w:rPr>
        <w:t xml:space="preserve">, en donde la interacción es el disparador del patrón RIA (por ejemplo, el movimiento del mouse, presionar una tecla o un evento temporal). Como resultado de la interacción, una variedad de operaciones pueden ser </w:t>
      </w:r>
      <w:r w:rsidR="00203601">
        <w:rPr>
          <w:rFonts w:cs="Times New Roman"/>
        </w:rPr>
        <w:t>llevadas a cabo</w:t>
      </w:r>
      <w:r w:rsidR="00203601" w:rsidRPr="004A4A22">
        <w:rPr>
          <w:rFonts w:cs="Times New Roman"/>
        </w:rPr>
        <w:t xml:space="preserve">, tales como validaciones, búsquedas y </w:t>
      </w:r>
      <w:proofErr w:type="gramStart"/>
      <w:r w:rsidR="00203601" w:rsidRPr="004A4A22">
        <w:rPr>
          <w:rFonts w:cs="Times New Roman"/>
        </w:rPr>
        <w:t>refrescados</w:t>
      </w:r>
      <w:proofErr w:type="gramEnd"/>
      <w:r w:rsidR="00203601" w:rsidRPr="004A4A22">
        <w:rPr>
          <w:rFonts w:cs="Times New Roman"/>
        </w:rPr>
        <w:t xml:space="preserve"> de página. Finalmente el resultado implica una actualización en la interfaz de usuario.</w:t>
      </w:r>
      <w:r w:rsidR="00203601">
        <w:rPr>
          <w:rFonts w:cs="Times New Roman"/>
        </w:rPr>
        <w:t xml:space="preserve"> </w:t>
      </w:r>
    </w:p>
    <w:p w:rsidR="00203601" w:rsidRPr="00B9688A" w:rsidRDefault="00203601" w:rsidP="00203601">
      <w:pPr>
        <w:jc w:val="both"/>
        <w:rPr>
          <w:rFonts w:cs="Times New Roman"/>
        </w:rPr>
      </w:pPr>
      <w:r w:rsidRPr="004A4A22">
        <w:rPr>
          <w:rFonts w:cs="Times New Roman"/>
        </w:rPr>
        <w:t xml:space="preserve">Este enfoque consiste en el uso de modelos que representan </w:t>
      </w:r>
      <w:r w:rsidRPr="004A4A22">
        <w:rPr>
          <w:rFonts w:cs="Times New Roman"/>
          <w:i/>
        </w:rPr>
        <w:t>widgets</w:t>
      </w:r>
      <w:r w:rsidRPr="004A4A22">
        <w:rPr>
          <w:rFonts w:cs="Times New Roman"/>
        </w:rPr>
        <w:t xml:space="preserve"> </w:t>
      </w:r>
      <w:r>
        <w:rPr>
          <w:rFonts w:cs="Times New Roman"/>
        </w:rPr>
        <w:t>RIA</w:t>
      </w:r>
      <w:r w:rsidRPr="004A4A22">
        <w:rPr>
          <w:rFonts w:cs="Times New Roman"/>
        </w:rPr>
        <w:t xml:space="preserve">, y la inclusión de estos modelos dentro de metodologías de desarrollo web existentes. Cada </w:t>
      </w:r>
      <w:r w:rsidRPr="004A4A22">
        <w:rPr>
          <w:rFonts w:cs="Times New Roman"/>
          <w:i/>
        </w:rPr>
        <w:t>widget</w:t>
      </w:r>
      <w:r w:rsidRPr="004A4A22">
        <w:rPr>
          <w:rFonts w:cs="Times New Roman"/>
        </w:rPr>
        <w:t xml:space="preserve"> es modelado por medio de máquinas de estados que representan la característica RIA deseada. </w:t>
      </w:r>
      <w:r>
        <w:rPr>
          <w:rFonts w:cs="Times New Roman"/>
          <w:color w:val="000000" w:themeColor="text1"/>
        </w:rPr>
        <w:t xml:space="preserve">En la </w:t>
      </w:r>
      <w:r w:rsidR="00251071" w:rsidRPr="004B11DC">
        <w:rPr>
          <w:rFonts w:cs="Times New Roman"/>
          <w:color w:val="000000" w:themeColor="text1"/>
        </w:rPr>
        <w:fldChar w:fldCharType="begin"/>
      </w:r>
      <w:r w:rsidRPr="004B11DC">
        <w:rPr>
          <w:rFonts w:cs="Times New Roman"/>
          <w:color w:val="000000" w:themeColor="text1"/>
        </w:rPr>
        <w:instrText xml:space="preserve"> REF _Ref422665856 \h  \* MERGEFORMAT </w:instrText>
      </w:r>
      <w:r w:rsidR="00251071" w:rsidRPr="004B11DC">
        <w:rPr>
          <w:rFonts w:cs="Times New Roman"/>
          <w:color w:val="000000" w:themeColor="text1"/>
        </w:rPr>
      </w:r>
      <w:r w:rsidR="00251071" w:rsidRPr="004B11DC">
        <w:rPr>
          <w:rFonts w:cs="Times New Roman"/>
          <w:color w:val="000000" w:themeColor="text1"/>
        </w:rPr>
        <w:fldChar w:fldCharType="end"/>
      </w:r>
      <w:fldSimple w:instr=" REF _Ref422665889 \h  \* MERGEFORMAT ">
        <w:r w:rsidRPr="004B11DC">
          <w:rPr>
            <w:color w:val="000000" w:themeColor="text1"/>
          </w:rPr>
          <w:t>Figura 7</w:t>
        </w:r>
      </w:fldSimple>
      <w:r>
        <w:rPr>
          <w:rFonts w:cs="Times New Roman"/>
          <w:color w:val="000000" w:themeColor="text1"/>
        </w:rPr>
        <w:t xml:space="preserve"> y la </w:t>
      </w:r>
      <w:fldSimple w:instr=" REF _Ref422666004 \h  \* MERGEFORMAT ">
        <w:r w:rsidRPr="0098536C">
          <w:t>Figura</w:t>
        </w:r>
        <w:r w:rsidR="00251071" w:rsidRPr="00251071">
          <w:rPr>
            <w:rPrChange w:id="120" w:author="marcazal" w:date="2015-10-02T09:21:00Z">
              <w:rPr>
                <w:b/>
                <w:sz w:val="16"/>
                <w:szCs w:val="16"/>
              </w:rPr>
            </w:rPrChange>
          </w:rPr>
          <w:t xml:space="preserve"> 8</w:t>
        </w:r>
      </w:fldSimple>
      <w:r>
        <w:rPr>
          <w:rFonts w:cs="Times New Roman"/>
          <w:color w:val="000000" w:themeColor="text1"/>
        </w:rPr>
        <w:t xml:space="preserve"> </w:t>
      </w:r>
      <w:r w:rsidRPr="004A4A22">
        <w:rPr>
          <w:rFonts w:cs="Times New Roman"/>
          <w:color w:val="000000" w:themeColor="text1"/>
        </w:rPr>
        <w:t xml:space="preserve">se muestran los patrones definidos en </w:t>
      </w:r>
      <w:r>
        <w:rPr>
          <w:rFonts w:cs="Times New Roman"/>
          <w:color w:val="000000" w:themeColor="text1"/>
        </w:rPr>
        <w:t xml:space="preserve">el trabajo de </w:t>
      </w:r>
      <w:proofErr w:type="gramStart"/>
      <w:r>
        <w:rPr>
          <w:rFonts w:cs="Times New Roman"/>
          <w:color w:val="000000" w:themeColor="text1"/>
        </w:rPr>
        <w:t>Koch</w:t>
      </w:r>
      <w:r w:rsidR="00066285" w:rsidRPr="00066285">
        <w:rPr>
          <w:rFonts w:ascii="Calibri" w:hAnsi="Calibri" w:cs="Calibri"/>
        </w:rPr>
        <w:t>[</w:t>
      </w:r>
      <w:proofErr w:type="gramEnd"/>
      <w:r w:rsidR="00251071" w:rsidRPr="00066285">
        <w:rPr>
          <w:rFonts w:ascii="Calibri" w:hAnsi="Calibri" w:cs="Calibri"/>
        </w:rPr>
        <w:fldChar w:fldCharType="begin"/>
      </w:r>
      <w:r w:rsidR="00066285" w:rsidRPr="00066285">
        <w:rPr>
          <w:rFonts w:ascii="Calibri" w:hAnsi="Calibri" w:cs="Calibri"/>
        </w:rPr>
        <w:instrText xml:space="preserve"> REF BIB_koch2009 \* MERGEFORMAT </w:instrText>
      </w:r>
      <w:r w:rsidR="00251071" w:rsidRPr="00066285">
        <w:rPr>
          <w:rFonts w:ascii="Calibri" w:hAnsi="Calibri" w:cs="Calibri"/>
        </w:rPr>
        <w:fldChar w:fldCharType="separate"/>
      </w:r>
      <w:r w:rsidR="00713D80" w:rsidRPr="00713D80">
        <w:rPr>
          <w:rFonts w:ascii="Calibri" w:hAnsi="Calibri" w:cs="Calibri"/>
          <w:szCs w:val="20"/>
        </w:rPr>
        <w:t>24</w:t>
      </w:r>
      <w:r w:rsidR="00251071" w:rsidRPr="00066285">
        <w:rPr>
          <w:rFonts w:ascii="Calibri" w:hAnsi="Calibri" w:cs="Calibri"/>
        </w:rPr>
        <w:fldChar w:fldCharType="end"/>
      </w:r>
      <w:r w:rsidR="00066285" w:rsidRPr="00066285">
        <w:rPr>
          <w:rFonts w:ascii="Calibri" w:hAnsi="Calibri" w:cs="Calibri"/>
        </w:rPr>
        <w:t>]</w:t>
      </w:r>
      <w:r w:rsidRPr="004A4A22">
        <w:rPr>
          <w:rFonts w:cs="Times New Roman"/>
        </w:rPr>
        <w:t>.</w:t>
      </w:r>
      <w:r w:rsidRPr="004A4A22">
        <w:rPr>
          <w:rFonts w:cs="Times New Roman"/>
          <w:b/>
          <w:color w:val="000000" w:themeColor="text1"/>
        </w:rPr>
        <w:t xml:space="preserve"> </w:t>
      </w:r>
      <w:r>
        <w:rPr>
          <w:rFonts w:cs="Times New Roman"/>
          <w:color w:val="000000" w:themeColor="text1"/>
        </w:rPr>
        <w:t>.</w:t>
      </w:r>
    </w:p>
    <w:p w:rsidR="00203601" w:rsidRPr="007A0930" w:rsidRDefault="00251071" w:rsidP="00203601">
      <w:pPr>
        <w:jc w:val="both"/>
        <w:rPr>
          <w:rFonts w:cs="Times New Roman"/>
          <w:b/>
          <w:color w:val="000000" w:themeColor="text1"/>
        </w:rPr>
      </w:pPr>
      <w:r w:rsidRPr="00251071">
        <w:rPr>
          <w:noProof/>
          <w:lang w:eastAsia="es-PY"/>
        </w:rPr>
        <w:pict>
          <v:shape id="Text Box 12" o:spid="_x0000_s1031" type="#_x0000_t202" style="position:absolute;left:0;text-align:left;margin-left:276pt;margin-top:.95pt;width:204.6pt;height:21pt;z-index:251673600;visibility:visible" wrapcoords="-79 0 -79 20829 21600 20829 21600 0 -7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" stroked="f">
            <v:textbox style="mso-fit-shape-to-text:t" inset="0,0,0,0">
              <w:txbxContent>
                <w:p w:rsidR="0090573E" w:rsidRPr="00AE4686" w:rsidRDefault="0090573E" w:rsidP="00203601">
                  <w:pPr>
                    <w:pStyle w:val="Epgrafe"/>
                    <w:rPr>
                      <w:rFonts w:eastAsiaTheme="minorHAnsi"/>
                      <w:b w:val="0"/>
                      <w:i/>
                      <w:noProof/>
                      <w:color w:val="000000" w:themeColor="text1"/>
                    </w:rPr>
                  </w:pPr>
                  <w:r>
                    <w:rPr>
                      <w:color w:val="000000" w:themeColor="text1"/>
                    </w:rPr>
                    <w:t xml:space="preserve">        </w:t>
                  </w:r>
                  <w:del w:id="121" w:author="Ivan Lopez" w:date="2015-06-22T15:37:00Z">
                    <w:r w:rsidRPr="00AE4686" w:rsidDel="00983244">
                      <w:rPr>
                        <w:b w:val="0"/>
                        <w:i/>
                        <w:color w:val="000000" w:themeColor="text1"/>
                      </w:rPr>
                      <w:delText>.</w:delText>
                    </w:r>
                  </w:del>
                </w:p>
              </w:txbxContent>
            </v:textbox>
            <w10:wrap type="tight"/>
          </v:shape>
        </w:pict>
      </w:r>
      <w:ins w:id="122" w:author="marcazal" w:date="2015-10-02T15:34:00Z">
        <w:r w:rsidR="00203601">
          <w:rPr>
            <w:rFonts w:cs="Times New Roman"/>
            <w:b/>
            <w:color w:val="000000" w:themeColor="text1"/>
          </w:rPr>
          <w:t>3.2.5</w:t>
        </w:r>
      </w:ins>
      <w:del w:id="123" w:author="marcazal" w:date="2015-10-02T15:34:00Z">
        <w:r w:rsidR="00203601" w:rsidDel="00353EBF">
          <w:rPr>
            <w:rFonts w:cs="Times New Roman"/>
            <w:b/>
            <w:color w:val="000000" w:themeColor="text1"/>
          </w:rPr>
          <w:delText>a5)</w:delText>
        </w:r>
      </w:del>
      <w:r w:rsidR="00203601">
        <w:rPr>
          <w:rFonts w:cs="Times New Roman"/>
          <w:b/>
          <w:color w:val="000000" w:themeColor="text1"/>
        </w:rPr>
        <w:t xml:space="preserve"> </w:t>
      </w:r>
      <w:r w:rsidR="00203601" w:rsidRPr="007A0930">
        <w:rPr>
          <w:rFonts w:cs="Times New Roman"/>
          <w:b/>
          <w:color w:val="000000" w:themeColor="text1"/>
        </w:rPr>
        <w:t xml:space="preserve">Patrones en OOWS </w:t>
      </w:r>
    </w:p>
    <w:p w:rsidR="00203601" w:rsidRPr="004A4A22" w:rsidRDefault="00203601" w:rsidP="00203601">
      <w:pPr>
        <w:jc w:val="both"/>
        <w:rPr>
          <w:rFonts w:cs="Times New Roman"/>
        </w:rPr>
      </w:pPr>
      <w:r w:rsidRPr="004A4A22">
        <w:rPr>
          <w:rFonts w:cs="Times New Roman"/>
        </w:rPr>
        <w:t xml:space="preserve">La principal contribución de </w:t>
      </w:r>
      <w:r>
        <w:rPr>
          <w:rFonts w:cs="Times New Roman"/>
        </w:rPr>
        <w:t>Valverde,</w:t>
      </w:r>
      <w:commentRangeStart w:id="124"/>
      <w:r w:rsidRPr="004A4A22">
        <w:rPr>
          <w:rFonts w:cs="Times New Roman"/>
        </w:rPr>
        <w:t xml:space="preserve"> </w:t>
      </w:r>
      <w:commentRangeEnd w:id="124"/>
      <w:r>
        <w:rPr>
          <w:rStyle w:val="Refdecomentario"/>
        </w:rPr>
        <w:commentReference w:id="124"/>
      </w:r>
      <w:r w:rsidRPr="004A4A22">
        <w:rPr>
          <w:rFonts w:cs="Times New Roman"/>
        </w:rPr>
        <w:t xml:space="preserve">es un modelo de interacción para especificar la nueva semántica para hacer frente al desarrollo basado en modelos </w:t>
      </w:r>
      <w:r>
        <w:rPr>
          <w:rFonts w:cs="Times New Roman"/>
        </w:rPr>
        <w:t>RIA</w:t>
      </w:r>
      <w:del w:id="125" w:author="Vaio" w:date="2015-09-23T00:53:00Z">
        <w:r w:rsidRPr="004A4A22" w:rsidDel="00707E0B">
          <w:rPr>
            <w:rFonts w:cs="Times New Roman"/>
          </w:rPr>
          <w:delText>.</w:delText>
        </w:r>
      </w:del>
      <w:r w:rsidRPr="004A4A22">
        <w:rPr>
          <w:rFonts w:cs="Times New Roman"/>
        </w:rPr>
        <w:t xml:space="preserve"> </w:t>
      </w:r>
      <w:r w:rsidR="00066285" w:rsidRPr="00066285">
        <w:rPr>
          <w:rFonts w:ascii="Calibri" w:hAnsi="Calibri" w:cs="Calibri"/>
        </w:rPr>
        <w:t>[</w:t>
      </w:r>
      <w:fldSimple w:instr=" REF BIB_valverde2008 \* MERGEFORMAT ">
        <w:r w:rsidR="00713D80" w:rsidRPr="00713D80">
          <w:rPr>
            <w:rFonts w:ascii="Calibri" w:hAnsi="Calibri" w:cs="Calibri"/>
            <w:szCs w:val="20"/>
          </w:rPr>
          <w:t>4</w:t>
        </w:r>
      </w:fldSimple>
      <w:r w:rsidR="00066285" w:rsidRPr="00066285">
        <w:rPr>
          <w:rFonts w:ascii="Calibri" w:hAnsi="Calibri" w:cs="Calibri"/>
        </w:rPr>
        <w:t>]</w:t>
      </w:r>
      <w:ins w:id="126" w:author="Vaio" w:date="2015-09-23T00:53:00Z">
        <w:r>
          <w:rPr>
            <w:rFonts w:ascii="Calibri" w:hAnsi="Calibri" w:cs="Calibri"/>
          </w:rPr>
          <w:t xml:space="preserve">. </w:t>
        </w:r>
      </w:ins>
      <w:r w:rsidRPr="004A4A22">
        <w:rPr>
          <w:rFonts w:cs="Times New Roman"/>
        </w:rPr>
        <w:t xml:space="preserve">El modelo se compone de patrones de interacción que describen, desde el punto de vista conceptual, una solución genérica para la interacción común de un usuario con un sistema siguiendo los principios de la </w:t>
      </w:r>
      <w:r>
        <w:rPr>
          <w:rFonts w:cs="Times New Roman"/>
          <w:i/>
        </w:rPr>
        <w:t>Human Computer Interaction (</w:t>
      </w:r>
      <w:r w:rsidRPr="001748C7">
        <w:rPr>
          <w:rFonts w:cs="Times New Roman"/>
        </w:rPr>
        <w:t>HCI</w:t>
      </w:r>
      <w:r>
        <w:rPr>
          <w:rFonts w:cs="Times New Roman"/>
          <w:i/>
        </w:rPr>
        <w:t>)</w:t>
      </w:r>
      <w:r w:rsidRPr="004A4A22">
        <w:rPr>
          <w:rStyle w:val="Refdenotaalpie"/>
          <w:rFonts w:cs="Times New Roman"/>
          <w:i/>
        </w:rPr>
        <w:footnoteReference w:id="30"/>
      </w:r>
      <w:ins w:id="127" w:author="Vaio" w:date="2015-09-23T00:54:00Z">
        <w:r>
          <w:rPr>
            <w:rFonts w:cs="Times New Roman"/>
          </w:rPr>
          <w:t>.</w:t>
        </w:r>
      </w:ins>
      <w:del w:id="128" w:author="Vaio" w:date="2015-09-23T00:54:00Z">
        <w:r w:rsidRPr="004A4A22" w:rsidDel="00707E0B">
          <w:rPr>
            <w:rFonts w:cs="Times New Roman"/>
          </w:rPr>
          <w:delText>,</w:delText>
        </w:r>
      </w:del>
      <w:r w:rsidRPr="004A4A22">
        <w:rPr>
          <w:rFonts w:cs="Times New Roman"/>
        </w:rPr>
        <w:t xml:space="preserve"> </w:t>
      </w:r>
      <w:r>
        <w:rPr>
          <w:rFonts w:cs="Times New Roman"/>
        </w:rPr>
        <w:t>E</w:t>
      </w:r>
      <w:r w:rsidRPr="004A4A22">
        <w:rPr>
          <w:rFonts w:cs="Times New Roman"/>
        </w:rPr>
        <w:t>ste modelo se basa en los siguientes aspectos: 1) una vista abstracta, que consta de patrones de interacción abstractos, que describen la interacción sin tener en cuenta los detalles tecnológicos</w:t>
      </w:r>
      <w:r>
        <w:rPr>
          <w:rFonts w:cs="Times New Roman"/>
        </w:rPr>
        <w:t>,</w:t>
      </w:r>
      <w:r w:rsidRPr="004A4A22">
        <w:rPr>
          <w:rFonts w:cs="Times New Roman"/>
        </w:rPr>
        <w:t xml:space="preserve"> y 2) una vista concreta</w:t>
      </w:r>
      <w:r>
        <w:rPr>
          <w:rFonts w:cs="Times New Roman"/>
        </w:rPr>
        <w:t>,</w:t>
      </w:r>
      <w:r w:rsidRPr="004A4A22">
        <w:rPr>
          <w:rFonts w:cs="Times New Roman"/>
        </w:rPr>
        <w:t xml:space="preserve"> formada por patrones de interacción RIA que especifican la nueva interacción y los requerimientos para la interfaz. Con estas dos premisas se implementan </w:t>
      </w:r>
      <w:r w:rsidRPr="001748C7">
        <w:rPr>
          <w:rFonts w:cs="Times New Roman"/>
          <w:i/>
        </w:rPr>
        <w:t>widgets</w:t>
      </w:r>
      <w:r w:rsidRPr="004A4A22">
        <w:rPr>
          <w:rFonts w:cs="Times New Roman"/>
        </w:rPr>
        <w:t xml:space="preserve"> para el autocompletado y la exp</w:t>
      </w:r>
      <w:r>
        <w:rPr>
          <w:rFonts w:cs="Times New Roman"/>
        </w:rPr>
        <w:t xml:space="preserve">ansión/colapso de texto. En </w:t>
      </w:r>
      <w:r w:rsidRPr="00D86EF5">
        <w:rPr>
          <w:rFonts w:cs="Times New Roman"/>
        </w:rPr>
        <w:t xml:space="preserve">la </w:t>
      </w:r>
      <w:fldSimple w:instr=" REF _Ref422666366 \h  \* MERGEFORMAT ">
        <w:r w:rsidRPr="00D86EF5">
          <w:rPr>
            <w:color w:val="000000" w:themeColor="text1"/>
          </w:rPr>
          <w:t>Figura 9</w:t>
        </w:r>
      </w:fldSimple>
      <w:r w:rsidRPr="004A4A22">
        <w:rPr>
          <w:rFonts w:cs="Times New Roman"/>
        </w:rPr>
        <w:t xml:space="preserve"> se puede analizar el proceso de desarrollo para esta propuesta</w:t>
      </w:r>
      <w:ins w:id="129" w:author="Vaio" w:date="2015-09-23T00:54:00Z">
        <w:r>
          <w:rPr>
            <w:rFonts w:cs="Times New Roman"/>
          </w:rPr>
          <w:t xml:space="preserve">. </w:t>
        </w:r>
      </w:ins>
    </w:p>
    <w:p w:rsidR="00203601" w:rsidRDefault="00203601" w:rsidP="00203601">
      <w:pPr>
        <w:keepNext/>
        <w:ind w:firstLine="709"/>
        <w:jc w:val="both"/>
      </w:pPr>
      <w:r w:rsidRPr="004A4A22">
        <w:rPr>
          <w:rFonts w:cs="Times New Roman"/>
          <w:noProof/>
          <w:lang w:eastAsia="es-PY"/>
        </w:rPr>
        <w:lastRenderedPageBreak/>
        <w:drawing>
          <wp:inline distT="0" distB="0" distL="0" distR="0">
            <wp:extent cx="4207894" cy="2129051"/>
            <wp:effectExtent l="19050" t="0" r="2156" b="0"/>
            <wp:docPr id="7" name="3 Imagen" descr="interaction_pattern_in_oows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interaction_pattern_in_oows_process.png"/>
                    <pic:cNvPicPr>
                      <a:picLocks noChangeAspect="1" noChangeArrowheads="1"/>
                    </pic:cNvPicPr>
                  </pic:nvPicPr>
                  <pic:blipFill>
                    <a:blip r:embed="rId23" cstate="print"/>
                    <a:srcRect/>
                    <a:stretch>
                      <a:fillRect/>
                    </a:stretch>
                  </pic:blipFill>
                  <pic:spPr bwMode="auto">
                    <a:xfrm>
                      <a:off x="0" y="0"/>
                      <a:ext cx="4209888" cy="2130060"/>
                    </a:xfrm>
                    <a:prstGeom prst="rect">
                      <a:avLst/>
                    </a:prstGeom>
                    <a:noFill/>
                    <a:ln w="9525">
                      <a:noFill/>
                      <a:miter lim="800000"/>
                      <a:headEnd/>
                      <a:tailEnd/>
                    </a:ln>
                  </pic:spPr>
                </pic:pic>
              </a:graphicData>
            </a:graphic>
          </wp:inline>
        </w:drawing>
      </w:r>
    </w:p>
    <w:p w:rsidR="00203601" w:rsidRPr="00275B9F" w:rsidRDefault="00203601" w:rsidP="00203601">
      <w:pPr>
        <w:pStyle w:val="Epgrafe"/>
        <w:ind w:left="1" w:firstLine="708"/>
        <w:jc w:val="both"/>
        <w:rPr>
          <w:b w:val="0"/>
          <w:color w:val="000000" w:themeColor="text1"/>
        </w:rPr>
      </w:pPr>
      <w:bookmarkStart w:id="130" w:name="_Ref422666366"/>
      <w:r w:rsidRPr="00275B9F">
        <w:rPr>
          <w:color w:val="000000" w:themeColor="text1"/>
        </w:rPr>
        <w:t xml:space="preserve">Figura </w:t>
      </w:r>
      <w:r w:rsidR="00251071" w:rsidRPr="00275B9F">
        <w:rPr>
          <w:color w:val="000000" w:themeColor="text1"/>
        </w:rPr>
        <w:fldChar w:fldCharType="begin"/>
      </w:r>
      <w:r w:rsidRPr="00275B9F">
        <w:rPr>
          <w:color w:val="000000" w:themeColor="text1"/>
        </w:rPr>
        <w:instrText xml:space="preserve"> SEQ Figura \* ARABIC </w:instrText>
      </w:r>
      <w:r w:rsidR="00251071" w:rsidRPr="00275B9F">
        <w:rPr>
          <w:color w:val="000000" w:themeColor="text1"/>
        </w:rPr>
        <w:fldChar w:fldCharType="separate"/>
      </w:r>
      <w:r>
        <w:rPr>
          <w:noProof/>
          <w:color w:val="000000" w:themeColor="text1"/>
        </w:rPr>
        <w:t>9</w:t>
      </w:r>
      <w:r w:rsidR="00251071" w:rsidRPr="00275B9F">
        <w:rPr>
          <w:color w:val="000000" w:themeColor="text1"/>
        </w:rPr>
        <w:fldChar w:fldCharType="end"/>
      </w:r>
      <w:bookmarkEnd w:id="130"/>
      <w:r w:rsidRPr="00275B9F">
        <w:rPr>
          <w:b w:val="0"/>
          <w:color w:val="000000" w:themeColor="text1"/>
        </w:rPr>
        <w:t xml:space="preserve"> Un resumen del enfoque MDD con patrones para OOWS   de Valverde y Pastor</w:t>
      </w:r>
    </w:p>
    <w:p w:rsidR="00203601" w:rsidRDefault="00203601" w:rsidP="00203601">
      <w:pPr>
        <w:spacing w:after="0"/>
        <w:jc w:val="both"/>
        <w:rPr>
          <w:rFonts w:cs="Times New Roman"/>
        </w:rPr>
      </w:pPr>
      <w:r w:rsidRPr="004A4A22">
        <w:rPr>
          <w:rFonts w:cs="Times New Roman"/>
        </w:rPr>
        <w:t xml:space="preserve">La </w:t>
      </w:r>
      <w:r>
        <w:rPr>
          <w:rFonts w:cs="Times New Roman"/>
        </w:rPr>
        <w:t xml:space="preserve">Tabla </w:t>
      </w:r>
      <w:r w:rsidRPr="004A4A22">
        <w:rPr>
          <w:rFonts w:cs="Times New Roman"/>
        </w:rPr>
        <w:t xml:space="preserve"> 7 que se muestra a continuación presenta un resumen de las propuestas, indicando </w:t>
      </w:r>
      <w:commentRangeStart w:id="131"/>
      <w:del w:id="132" w:author="Vaio" w:date="2015-09-23T00:55:00Z">
        <w:r w:rsidRPr="004A4A22" w:rsidDel="00707E0B">
          <w:rPr>
            <w:rFonts w:cs="Times New Roman"/>
          </w:rPr>
          <w:delText xml:space="preserve">si </w:delText>
        </w:r>
      </w:del>
      <w:r w:rsidRPr="004A4A22">
        <w:rPr>
          <w:rFonts w:cs="Times New Roman"/>
        </w:rPr>
        <w:t xml:space="preserve">las características </w:t>
      </w:r>
      <w:r>
        <w:rPr>
          <w:rFonts w:cs="Times New Roman"/>
        </w:rPr>
        <w:t>RIA</w:t>
      </w:r>
      <w:r w:rsidRPr="004A4A22">
        <w:rPr>
          <w:rFonts w:cs="Times New Roman"/>
        </w:rPr>
        <w:t xml:space="preserve"> contempladas por</w:t>
      </w:r>
      <w:r>
        <w:rPr>
          <w:rFonts w:cs="Times New Roman"/>
        </w:rPr>
        <w:t xml:space="preserve"> las mismas</w:t>
      </w:r>
      <w:commentRangeEnd w:id="131"/>
      <w:r>
        <w:rPr>
          <w:rStyle w:val="Refdecomentario"/>
        </w:rPr>
        <w:commentReference w:id="131"/>
      </w:r>
      <w:r>
        <w:rPr>
          <w:rFonts w:cs="Times New Roman"/>
        </w:rPr>
        <w:t xml:space="preserve"> que fueron expuestas en el Capítulo 2 del libro</w:t>
      </w:r>
      <w:r w:rsidRPr="004A4A22">
        <w:rPr>
          <w:rFonts w:cs="Times New Roman"/>
        </w:rPr>
        <w:t>.</w:t>
      </w:r>
    </w:p>
    <w:p w:rsidR="00203601" w:rsidRDefault="00203601" w:rsidP="00203601">
      <w:pPr>
        <w:spacing w:after="0"/>
        <w:ind w:firstLine="360"/>
        <w:jc w:val="both"/>
        <w:rPr>
          <w:rFonts w:cs="Times New Roman"/>
        </w:rPr>
      </w:pPr>
    </w:p>
    <w:tbl>
      <w:tblPr>
        <w:tblStyle w:val="Sombreadomedio1-nfasis3"/>
        <w:tblW w:w="0" w:type="auto"/>
        <w:tblLook w:val="04A0"/>
      </w:tblPr>
      <w:tblGrid>
        <w:gridCol w:w="1380"/>
        <w:gridCol w:w="1502"/>
        <w:gridCol w:w="699"/>
        <w:gridCol w:w="676"/>
        <w:gridCol w:w="655"/>
        <w:gridCol w:w="755"/>
        <w:gridCol w:w="739"/>
        <w:gridCol w:w="594"/>
        <w:gridCol w:w="514"/>
        <w:gridCol w:w="1006"/>
        <w:gridCol w:w="534"/>
      </w:tblGrid>
      <w:tr w:rsidR="00203601" w:rsidRPr="0080007D" w:rsidTr="0090573E">
        <w:trPr>
          <w:cnfStyle w:val="100000000000"/>
          <w:trHeight w:val="407"/>
        </w:trPr>
        <w:tc>
          <w:tcPr>
            <w:cnfStyle w:val="001000000000"/>
            <w:tcW w:w="0" w:type="auto"/>
            <w:gridSpan w:val="2"/>
            <w:hideMark/>
          </w:tcPr>
          <w:p w:rsidR="00203601" w:rsidRPr="0027166B" w:rsidRDefault="00203601" w:rsidP="00066285">
            <w:pPr>
              <w:spacing w:after="200" w:line="276" w:lineRule="auto"/>
              <w:jc w:val="center"/>
              <w:rPr>
                <w:rFonts w:cs="Times New Roman"/>
                <w:b w:val="0"/>
                <w:sz w:val="14"/>
              </w:rPr>
            </w:pPr>
          </w:p>
          <w:p w:rsidR="00203601" w:rsidRPr="00CD4B4D" w:rsidRDefault="00203601" w:rsidP="00066285">
            <w:pPr>
              <w:spacing w:after="200" w:line="276" w:lineRule="auto"/>
              <w:jc w:val="center"/>
              <w:rPr>
                <w:rFonts w:cs="Times New Roman"/>
                <w:b w:val="0"/>
                <w:sz w:val="14"/>
              </w:rPr>
            </w:pPr>
            <w:r w:rsidRPr="0027166B">
              <w:rPr>
                <w:rFonts w:cs="Times New Roman"/>
                <w:b w:val="0"/>
                <w:sz w:val="14"/>
              </w:rPr>
              <w:t>Características versus m</w:t>
            </w:r>
            <w:r w:rsidRPr="00DB3A8A">
              <w:rPr>
                <w:rFonts w:cs="Times New Roman"/>
                <w:b w:val="0"/>
                <w:sz w:val="14"/>
              </w:rPr>
              <w:t>etodologías</w:t>
            </w:r>
          </w:p>
        </w:tc>
        <w:tc>
          <w:tcPr>
            <w:tcW w:w="0" w:type="auto"/>
            <w:hideMark/>
          </w:tcPr>
          <w:p w:rsidR="00203601" w:rsidRPr="00CD4B4D" w:rsidRDefault="00203601" w:rsidP="00066285">
            <w:pPr>
              <w:spacing w:after="200" w:line="276" w:lineRule="auto"/>
              <w:jc w:val="center"/>
              <w:cnfStyle w:val="100000000000"/>
              <w:rPr>
                <w:rFonts w:cs="Times New Roman"/>
                <w:b w:val="0"/>
                <w:sz w:val="12"/>
              </w:rPr>
            </w:pPr>
          </w:p>
          <w:p w:rsidR="00203601" w:rsidRPr="00CD4B4D" w:rsidRDefault="00203601" w:rsidP="00066285">
            <w:pPr>
              <w:spacing w:after="200" w:line="276" w:lineRule="auto"/>
              <w:jc w:val="center"/>
              <w:cnfStyle w:val="100000000000"/>
              <w:rPr>
                <w:rFonts w:cs="Times New Roman"/>
                <w:b w:val="0"/>
                <w:bCs w:val="0"/>
                <w:sz w:val="12"/>
              </w:rPr>
            </w:pPr>
            <w:r w:rsidRPr="00CD4B4D">
              <w:rPr>
                <w:rFonts w:cs="Times New Roman"/>
                <w:b w:val="0"/>
                <w:sz w:val="12"/>
              </w:rPr>
              <w:t>OOHDM-RIA</w:t>
            </w:r>
          </w:p>
        </w:tc>
        <w:tc>
          <w:tcPr>
            <w:tcW w:w="0" w:type="auto"/>
            <w:hideMark/>
          </w:tcPr>
          <w:p w:rsidR="00203601" w:rsidRPr="00CD4B4D" w:rsidRDefault="00203601" w:rsidP="00066285">
            <w:pPr>
              <w:spacing w:after="200" w:line="276" w:lineRule="auto"/>
              <w:jc w:val="center"/>
              <w:cnfStyle w:val="100000000000"/>
              <w:rPr>
                <w:rFonts w:cs="Times New Roman"/>
                <w:b w:val="0"/>
                <w:sz w:val="12"/>
              </w:rPr>
            </w:pPr>
          </w:p>
          <w:p w:rsidR="00203601" w:rsidRPr="00CD4B4D" w:rsidRDefault="00203601" w:rsidP="00066285">
            <w:pPr>
              <w:spacing w:after="200" w:line="276" w:lineRule="auto"/>
              <w:jc w:val="center"/>
              <w:cnfStyle w:val="100000000000"/>
              <w:rPr>
                <w:rFonts w:cs="Times New Roman"/>
                <w:b w:val="0"/>
                <w:bCs w:val="0"/>
                <w:sz w:val="12"/>
              </w:rPr>
            </w:pPr>
            <w:r w:rsidRPr="00CD4B4D">
              <w:rPr>
                <w:rFonts w:cs="Times New Roman"/>
                <w:b w:val="0"/>
                <w:sz w:val="12"/>
              </w:rPr>
              <w:t>OOH4RIA</w:t>
            </w:r>
          </w:p>
        </w:tc>
        <w:tc>
          <w:tcPr>
            <w:tcW w:w="0" w:type="auto"/>
            <w:hideMark/>
          </w:tcPr>
          <w:p w:rsidR="00203601" w:rsidRPr="00CD4B4D" w:rsidRDefault="00203601" w:rsidP="00066285">
            <w:pPr>
              <w:spacing w:after="200" w:line="276" w:lineRule="auto"/>
              <w:jc w:val="center"/>
              <w:cnfStyle w:val="100000000000"/>
              <w:rPr>
                <w:rFonts w:cs="Times New Roman"/>
                <w:b w:val="0"/>
                <w:sz w:val="12"/>
              </w:rPr>
            </w:pPr>
          </w:p>
          <w:p w:rsidR="00203601" w:rsidRPr="0027166B" w:rsidRDefault="00203601" w:rsidP="00066285">
            <w:pPr>
              <w:spacing w:after="200" w:line="276" w:lineRule="auto"/>
              <w:jc w:val="center"/>
              <w:cnfStyle w:val="100000000000"/>
              <w:rPr>
                <w:rFonts w:cs="Times New Roman"/>
                <w:b w:val="0"/>
                <w:bCs w:val="0"/>
                <w:sz w:val="12"/>
              </w:rPr>
            </w:pPr>
            <w:r w:rsidRPr="00CD4B4D">
              <w:rPr>
                <w:rFonts w:cs="Times New Roman"/>
                <w:b w:val="0"/>
                <w:sz w:val="12"/>
              </w:rPr>
              <w:t>WebML - RIA</w:t>
            </w:r>
          </w:p>
        </w:tc>
        <w:tc>
          <w:tcPr>
            <w:tcW w:w="0" w:type="auto"/>
            <w:hideMark/>
          </w:tcPr>
          <w:p w:rsidR="00203601" w:rsidRPr="0027166B"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bCs w:val="0"/>
                <w:sz w:val="12"/>
              </w:rPr>
            </w:pPr>
            <w:r w:rsidRPr="00DB3A8A">
              <w:rPr>
                <w:rFonts w:cs="Times New Roman"/>
                <w:b w:val="0"/>
                <w:sz w:val="12"/>
              </w:rPr>
              <w:t>Patrones con UWE</w:t>
            </w:r>
          </w:p>
        </w:tc>
        <w:tc>
          <w:tcPr>
            <w:tcW w:w="0" w:type="auto"/>
            <w:hideMark/>
          </w:tcPr>
          <w:p w:rsidR="00203601" w:rsidRPr="00CC6E77"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bCs w:val="0"/>
                <w:sz w:val="12"/>
              </w:rPr>
            </w:pPr>
            <w:r>
              <w:rPr>
                <w:rFonts w:cs="Times New Roman"/>
                <w:sz w:val="12"/>
              </w:rPr>
              <w:t>Patrones OOWS</w:t>
            </w:r>
          </w:p>
        </w:tc>
        <w:tc>
          <w:tcPr>
            <w:tcW w:w="0" w:type="auto"/>
            <w:hideMark/>
          </w:tcPr>
          <w:p w:rsidR="00203601" w:rsidRPr="00CC6E77"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bCs w:val="0"/>
                <w:sz w:val="12"/>
              </w:rPr>
            </w:pPr>
            <w:r>
              <w:rPr>
                <w:rFonts w:cs="Times New Roman"/>
                <w:sz w:val="12"/>
              </w:rPr>
              <w:t>UsiXML</w:t>
            </w:r>
          </w:p>
        </w:tc>
        <w:tc>
          <w:tcPr>
            <w:tcW w:w="0" w:type="auto"/>
            <w:hideMark/>
          </w:tcPr>
          <w:p w:rsidR="00203601" w:rsidRPr="00CC6E77"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bCs w:val="0"/>
                <w:sz w:val="12"/>
              </w:rPr>
            </w:pPr>
            <w:r>
              <w:rPr>
                <w:rFonts w:cs="Times New Roman"/>
                <w:sz w:val="12"/>
              </w:rPr>
              <w:t>UWE-R</w:t>
            </w:r>
          </w:p>
        </w:tc>
        <w:tc>
          <w:tcPr>
            <w:tcW w:w="0" w:type="auto"/>
            <w:hideMark/>
          </w:tcPr>
          <w:p w:rsidR="00203601" w:rsidRPr="00CC6E77"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sz w:val="12"/>
              </w:rPr>
            </w:pPr>
            <w:r>
              <w:rPr>
                <w:rFonts w:cs="Times New Roman"/>
                <w:sz w:val="12"/>
              </w:rPr>
              <w:t>Espacios interactivos con UML</w:t>
            </w:r>
          </w:p>
        </w:tc>
        <w:tc>
          <w:tcPr>
            <w:tcW w:w="0" w:type="auto"/>
            <w:hideMark/>
          </w:tcPr>
          <w:p w:rsidR="00203601" w:rsidRPr="00CC6E77" w:rsidRDefault="00203601" w:rsidP="00066285">
            <w:pPr>
              <w:spacing w:after="200" w:line="276" w:lineRule="auto"/>
              <w:jc w:val="center"/>
              <w:cnfStyle w:val="100000000000"/>
              <w:rPr>
                <w:rFonts w:cs="Times New Roman"/>
                <w:b w:val="0"/>
                <w:sz w:val="12"/>
              </w:rPr>
            </w:pPr>
          </w:p>
          <w:p w:rsidR="00203601" w:rsidRPr="00CC6E77" w:rsidRDefault="00203601" w:rsidP="00066285">
            <w:pPr>
              <w:spacing w:after="200" w:line="276" w:lineRule="auto"/>
              <w:jc w:val="center"/>
              <w:cnfStyle w:val="100000000000"/>
              <w:rPr>
                <w:rFonts w:cs="Times New Roman"/>
                <w:b w:val="0"/>
                <w:sz w:val="12"/>
              </w:rPr>
            </w:pPr>
            <w:r>
              <w:rPr>
                <w:rFonts w:cs="Times New Roman"/>
                <w:sz w:val="12"/>
              </w:rPr>
              <w:t>UWE + RUX</w:t>
            </w:r>
          </w:p>
        </w:tc>
      </w:tr>
      <w:tr w:rsidR="00203601" w:rsidRPr="0080007D" w:rsidTr="0090573E">
        <w:trPr>
          <w:cnfStyle w:val="000000100000"/>
          <w:trHeight w:val="541"/>
        </w:trPr>
        <w:tc>
          <w:tcPr>
            <w:cnfStyle w:val="001000000000"/>
            <w:tcW w:w="0" w:type="auto"/>
            <w:gridSpan w:val="2"/>
            <w:hideMark/>
          </w:tcPr>
          <w:p w:rsidR="00203601" w:rsidRPr="0027166B" w:rsidRDefault="00203601" w:rsidP="00066285">
            <w:pPr>
              <w:spacing w:after="200" w:line="276" w:lineRule="auto"/>
              <w:jc w:val="center"/>
              <w:rPr>
                <w:rFonts w:cs="Times New Roman"/>
                <w:b w:val="0"/>
                <w:sz w:val="14"/>
              </w:rPr>
            </w:pPr>
            <w:r w:rsidRPr="0027166B">
              <w:rPr>
                <w:rFonts w:cs="Times New Roman"/>
                <w:b w:val="0"/>
                <w:sz w:val="14"/>
              </w:rPr>
              <w:t>Almacenamiento en el lado del cliente</w:t>
            </w:r>
          </w:p>
        </w:tc>
        <w:tc>
          <w:tcPr>
            <w:tcW w:w="0" w:type="auto"/>
            <w:hideMark/>
          </w:tcPr>
          <w:p w:rsidR="00203601" w:rsidRPr="00DB3A8A" w:rsidRDefault="00203601" w:rsidP="00066285">
            <w:pPr>
              <w:spacing w:line="276" w:lineRule="auto"/>
              <w:jc w:val="center"/>
              <w:cnfStyle w:val="000000100000"/>
              <w:rPr>
                <w:rFonts w:cs="Times New Roman"/>
                <w:sz w:val="14"/>
              </w:rPr>
            </w:pPr>
            <w:r w:rsidRPr="0027166B">
              <w:rPr>
                <w:rFonts w:cs="Times New Roman"/>
                <w:sz w:val="14"/>
              </w:rPr>
              <w:t>-</w:t>
            </w:r>
          </w:p>
        </w:tc>
        <w:tc>
          <w:tcPr>
            <w:tcW w:w="0" w:type="auto"/>
          </w:tcPr>
          <w:p w:rsidR="00203601" w:rsidRPr="00CD4B4D" w:rsidRDefault="00203601" w:rsidP="00066285">
            <w:pPr>
              <w:spacing w:line="276" w:lineRule="auto"/>
              <w:jc w:val="center"/>
              <w:cnfStyle w:val="000000100000"/>
              <w:rPr>
                <w:rFonts w:cs="Times New Roman"/>
                <w:sz w:val="14"/>
              </w:rPr>
            </w:pP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r>
      <w:tr w:rsidR="00203601" w:rsidRPr="0080007D" w:rsidTr="0090573E">
        <w:trPr>
          <w:cnfStyle w:val="000000010000"/>
          <w:trHeight w:val="265"/>
        </w:trPr>
        <w:tc>
          <w:tcPr>
            <w:cnfStyle w:val="001000000000"/>
            <w:tcW w:w="0" w:type="auto"/>
            <w:vMerge w:val="restart"/>
            <w:hideMark/>
          </w:tcPr>
          <w:p w:rsidR="00203601" w:rsidRPr="0027166B" w:rsidRDefault="00203601" w:rsidP="00066285">
            <w:pPr>
              <w:spacing w:after="200" w:line="276" w:lineRule="auto"/>
              <w:jc w:val="center"/>
              <w:rPr>
                <w:rFonts w:cs="Times New Roman"/>
                <w:b w:val="0"/>
                <w:bCs w:val="0"/>
                <w:sz w:val="14"/>
              </w:rPr>
            </w:pPr>
            <w:r w:rsidRPr="0027166B">
              <w:rPr>
                <w:rFonts w:cs="Times New Roman"/>
                <w:b w:val="0"/>
                <w:sz w:val="14"/>
              </w:rPr>
              <w:t>Lógica de negocio en el lado del cliente</w:t>
            </w:r>
          </w:p>
        </w:tc>
        <w:tc>
          <w:tcPr>
            <w:tcW w:w="0" w:type="auto"/>
            <w:hideMark/>
          </w:tcPr>
          <w:p w:rsidR="00203601" w:rsidRPr="00CD4B4D" w:rsidRDefault="00203601" w:rsidP="00066285">
            <w:pPr>
              <w:spacing w:after="200" w:line="276" w:lineRule="auto"/>
              <w:jc w:val="center"/>
              <w:cnfStyle w:val="000000010000"/>
              <w:rPr>
                <w:rFonts w:cs="Times New Roman"/>
                <w:sz w:val="14"/>
              </w:rPr>
            </w:pPr>
            <w:r w:rsidRPr="00CD4B4D">
              <w:rPr>
                <w:rFonts w:cs="Times New Roman"/>
                <w:sz w:val="14"/>
              </w:rPr>
              <w:t>Operaciones complejas</w:t>
            </w:r>
          </w:p>
        </w:tc>
        <w:tc>
          <w:tcPr>
            <w:tcW w:w="0" w:type="auto"/>
            <w:hideMark/>
          </w:tcPr>
          <w:p w:rsidR="00203601" w:rsidRPr="0027166B" w:rsidRDefault="00203601" w:rsidP="00066285">
            <w:pPr>
              <w:spacing w:line="276" w:lineRule="auto"/>
              <w:jc w:val="center"/>
              <w:cnfStyle w:val="00000001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010000"/>
              <w:rPr>
                <w:rFonts w:cs="Times New Roman"/>
                <w:sz w:val="14"/>
              </w:rPr>
            </w:pPr>
            <w:r w:rsidRPr="00DB3A8A">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r>
      <w:tr w:rsidR="00203601" w:rsidRPr="0080007D" w:rsidTr="0090573E">
        <w:trPr>
          <w:cnfStyle w:val="00000010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100000"/>
              <w:rPr>
                <w:rFonts w:cs="Times New Roman"/>
                <w:sz w:val="14"/>
              </w:rPr>
            </w:pPr>
            <w:r w:rsidRPr="00CD4B4D">
              <w:rPr>
                <w:rFonts w:cs="Times New Roman"/>
                <w:sz w:val="14"/>
              </w:rPr>
              <w:t>Operaciones específicas del dominio</w:t>
            </w:r>
          </w:p>
        </w:tc>
        <w:tc>
          <w:tcPr>
            <w:tcW w:w="0" w:type="auto"/>
            <w:hideMark/>
          </w:tcPr>
          <w:p w:rsidR="00203601" w:rsidRPr="0027166B" w:rsidRDefault="00203601"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r>
      <w:tr w:rsidR="00203601" w:rsidRPr="0080007D" w:rsidTr="0090573E">
        <w:trPr>
          <w:cnfStyle w:val="00000001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010000"/>
              <w:rPr>
                <w:rFonts w:cs="Times New Roman"/>
                <w:sz w:val="14"/>
              </w:rPr>
            </w:pPr>
            <w:r w:rsidRPr="00CD4B4D">
              <w:rPr>
                <w:rFonts w:cs="Times New Roman"/>
                <w:sz w:val="14"/>
              </w:rPr>
              <w:t>Validación local</w:t>
            </w:r>
          </w:p>
        </w:tc>
        <w:tc>
          <w:tcPr>
            <w:tcW w:w="0" w:type="auto"/>
            <w:hideMark/>
          </w:tcPr>
          <w:p w:rsidR="00203601" w:rsidRPr="00DB3A8A" w:rsidRDefault="00203601" w:rsidP="00066285">
            <w:pPr>
              <w:spacing w:line="276" w:lineRule="auto"/>
              <w:jc w:val="center"/>
              <w:cnfStyle w:val="000000010000"/>
              <w:rPr>
                <w:rFonts w:cs="Times New Roman"/>
                <w:sz w:val="14"/>
              </w:rPr>
            </w:pPr>
            <w:r w:rsidRPr="00CD4B4D">
              <w:rPr>
                <w:rFonts w:cs="Times New Roman"/>
                <w:sz w:val="14"/>
              </w:rPr>
              <w:t>s</w:t>
            </w:r>
            <w:r w:rsidRPr="0027166B">
              <w:rPr>
                <w:rFonts w:cs="Times New Roman"/>
                <w:sz w:val="14"/>
              </w:rPr>
              <w:t>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100000"/>
          <w:trHeight w:val="541"/>
        </w:trPr>
        <w:tc>
          <w:tcPr>
            <w:cnfStyle w:val="001000000000"/>
            <w:tcW w:w="0" w:type="auto"/>
            <w:vMerge w:val="restart"/>
            <w:hideMark/>
          </w:tcPr>
          <w:p w:rsidR="00203601" w:rsidRPr="0027166B" w:rsidRDefault="00203601" w:rsidP="00066285">
            <w:pPr>
              <w:spacing w:after="200" w:line="276" w:lineRule="auto"/>
              <w:jc w:val="center"/>
              <w:rPr>
                <w:rFonts w:cs="Times New Roman"/>
                <w:b w:val="0"/>
                <w:bCs w:val="0"/>
                <w:sz w:val="14"/>
              </w:rPr>
            </w:pPr>
            <w:r w:rsidRPr="0027166B">
              <w:rPr>
                <w:rFonts w:cs="Times New Roman"/>
                <w:b w:val="0"/>
                <w:sz w:val="14"/>
              </w:rPr>
              <w:t>Presentaciones enriquecidas</w:t>
            </w:r>
          </w:p>
        </w:tc>
        <w:tc>
          <w:tcPr>
            <w:tcW w:w="0" w:type="auto"/>
            <w:hideMark/>
          </w:tcPr>
          <w:p w:rsidR="00203601" w:rsidRPr="00CD4B4D" w:rsidRDefault="00203601" w:rsidP="00066285">
            <w:pPr>
              <w:spacing w:after="200" w:line="276" w:lineRule="auto"/>
              <w:jc w:val="center"/>
              <w:cnfStyle w:val="000000100000"/>
              <w:rPr>
                <w:rFonts w:cs="Times New Roman"/>
                <w:sz w:val="14"/>
              </w:rPr>
            </w:pPr>
            <w:r w:rsidRPr="00CD4B4D">
              <w:rPr>
                <w:rFonts w:cs="Times New Roman"/>
                <w:sz w:val="14"/>
              </w:rPr>
              <w:t>Manejo de eventos en el lado cliente</w:t>
            </w:r>
          </w:p>
        </w:tc>
        <w:tc>
          <w:tcPr>
            <w:tcW w:w="0" w:type="auto"/>
            <w:hideMark/>
          </w:tcPr>
          <w:p w:rsidR="00203601" w:rsidRPr="0027166B" w:rsidRDefault="00203601"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27166B" w:rsidRDefault="00203601"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01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010000"/>
              <w:rPr>
                <w:rFonts w:cs="Times New Roman"/>
                <w:sz w:val="14"/>
              </w:rPr>
            </w:pPr>
            <w:r w:rsidRPr="00CD4B4D">
              <w:rPr>
                <w:rFonts w:cs="Times New Roman"/>
                <w:sz w:val="14"/>
              </w:rPr>
              <w:t>Widgets</w:t>
            </w:r>
          </w:p>
        </w:tc>
        <w:tc>
          <w:tcPr>
            <w:tcW w:w="0" w:type="auto"/>
            <w:hideMark/>
          </w:tcPr>
          <w:p w:rsidR="00203601" w:rsidRPr="00DB3A8A" w:rsidRDefault="00203601" w:rsidP="00066285">
            <w:pPr>
              <w:spacing w:line="276" w:lineRule="auto"/>
              <w:jc w:val="center"/>
              <w:cnfStyle w:val="000000010000"/>
              <w:rPr>
                <w:rFonts w:cs="Times New Roman"/>
                <w:sz w:val="14"/>
              </w:rPr>
            </w:pPr>
            <w:r w:rsidRPr="00CD4B4D">
              <w:rPr>
                <w:rFonts w:cs="Times New Roman"/>
                <w:sz w:val="14"/>
              </w:rPr>
              <w:t>s</w:t>
            </w:r>
            <w:r w:rsidRPr="0027166B">
              <w:rPr>
                <w:rFonts w:cs="Times New Roman"/>
                <w:sz w:val="14"/>
              </w:rPr>
              <w:t>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10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100000"/>
              <w:rPr>
                <w:rFonts w:cs="Times New Roman"/>
                <w:sz w:val="14"/>
              </w:rPr>
            </w:pPr>
            <w:r w:rsidRPr="00CD4B4D">
              <w:rPr>
                <w:rFonts w:cs="Times New Roman"/>
                <w:sz w:val="14"/>
              </w:rPr>
              <w:t>Paradigma de página única</w:t>
            </w:r>
          </w:p>
        </w:tc>
        <w:tc>
          <w:tcPr>
            <w:tcW w:w="0" w:type="auto"/>
            <w:hideMark/>
          </w:tcPr>
          <w:p w:rsidR="00203601" w:rsidRPr="00DB3A8A" w:rsidRDefault="00203601" w:rsidP="00066285">
            <w:pPr>
              <w:spacing w:line="276" w:lineRule="auto"/>
              <w:jc w:val="center"/>
              <w:cnfStyle w:val="000000100000"/>
              <w:rPr>
                <w:rFonts w:cs="Times New Roman"/>
                <w:sz w:val="14"/>
              </w:rPr>
            </w:pPr>
            <w:r w:rsidRPr="00CD4B4D">
              <w:rPr>
                <w:rFonts w:cs="Times New Roman"/>
                <w:sz w:val="14"/>
              </w:rPr>
              <w:t>s</w:t>
            </w:r>
            <w:r w:rsidRPr="0027166B">
              <w:rPr>
                <w:rFonts w:cs="Times New Roman"/>
                <w:sz w:val="14"/>
              </w:rPr>
              <w:t>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si</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w:t>
            </w:r>
          </w:p>
        </w:tc>
        <w:tc>
          <w:tcPr>
            <w:tcW w:w="0" w:type="auto"/>
            <w:hideMark/>
          </w:tcPr>
          <w:p w:rsidR="00203601" w:rsidRDefault="00203601"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01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010000"/>
              <w:rPr>
                <w:rFonts w:cs="Times New Roman"/>
                <w:sz w:val="14"/>
              </w:rPr>
            </w:pPr>
            <w:r w:rsidRPr="00CD4B4D">
              <w:rPr>
                <w:rFonts w:cs="Times New Roman"/>
                <w:sz w:val="14"/>
              </w:rPr>
              <w:t>Contenido multimedia</w:t>
            </w:r>
          </w:p>
        </w:tc>
        <w:tc>
          <w:tcPr>
            <w:tcW w:w="0" w:type="auto"/>
            <w:hideMark/>
          </w:tcPr>
          <w:p w:rsidR="00203601" w:rsidRPr="0027166B" w:rsidRDefault="00203601" w:rsidP="00066285">
            <w:pPr>
              <w:spacing w:line="276" w:lineRule="auto"/>
              <w:jc w:val="center"/>
              <w:cnfStyle w:val="00000001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010000"/>
              <w:rPr>
                <w:rFonts w:cs="Times New Roman"/>
                <w:sz w:val="14"/>
              </w:rPr>
            </w:pPr>
            <w:r w:rsidRPr="00DB3A8A">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27166B" w:rsidRDefault="00203601"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100000"/>
          <w:trHeight w:val="275"/>
        </w:trPr>
        <w:tc>
          <w:tcPr>
            <w:cnfStyle w:val="001000000000"/>
            <w:tcW w:w="0" w:type="auto"/>
            <w:vMerge w:val="restart"/>
            <w:hideMark/>
          </w:tcPr>
          <w:p w:rsidR="00203601" w:rsidRPr="0027166B" w:rsidRDefault="00203601" w:rsidP="00066285">
            <w:pPr>
              <w:spacing w:after="200" w:line="276" w:lineRule="auto"/>
              <w:jc w:val="center"/>
              <w:rPr>
                <w:rFonts w:cs="Times New Roman"/>
                <w:b w:val="0"/>
                <w:bCs w:val="0"/>
                <w:sz w:val="14"/>
              </w:rPr>
            </w:pPr>
            <w:r w:rsidRPr="0027166B">
              <w:rPr>
                <w:rFonts w:cs="Times New Roman"/>
                <w:b w:val="0"/>
                <w:sz w:val="14"/>
              </w:rPr>
              <w:t>Comunicación cliente servidor</w:t>
            </w:r>
          </w:p>
        </w:tc>
        <w:tc>
          <w:tcPr>
            <w:tcW w:w="0" w:type="auto"/>
            <w:hideMark/>
          </w:tcPr>
          <w:p w:rsidR="00203601" w:rsidRPr="00CD4B4D" w:rsidRDefault="00203601" w:rsidP="00066285">
            <w:pPr>
              <w:spacing w:after="200" w:line="276" w:lineRule="auto"/>
              <w:jc w:val="center"/>
              <w:cnfStyle w:val="000000100000"/>
              <w:rPr>
                <w:rFonts w:cs="Times New Roman"/>
                <w:sz w:val="14"/>
              </w:rPr>
            </w:pPr>
            <w:r w:rsidRPr="00CD4B4D">
              <w:rPr>
                <w:rFonts w:cs="Times New Roman"/>
                <w:sz w:val="14"/>
              </w:rPr>
              <w:t>Sincronización de datos</w:t>
            </w:r>
          </w:p>
        </w:tc>
        <w:tc>
          <w:tcPr>
            <w:tcW w:w="0" w:type="auto"/>
            <w:hideMark/>
          </w:tcPr>
          <w:p w:rsidR="00203601" w:rsidRPr="0027166B" w:rsidRDefault="00203601"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27166B" w:rsidRDefault="00203601"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01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010000"/>
              <w:rPr>
                <w:rFonts w:cs="Times New Roman"/>
                <w:sz w:val="14"/>
              </w:rPr>
            </w:pPr>
            <w:r w:rsidRPr="00CD4B4D">
              <w:rPr>
                <w:rFonts w:cs="Times New Roman"/>
                <w:sz w:val="14"/>
              </w:rPr>
              <w:t>Obtención de actualizaciones parciales de página</w:t>
            </w:r>
          </w:p>
        </w:tc>
        <w:tc>
          <w:tcPr>
            <w:tcW w:w="0" w:type="auto"/>
            <w:hideMark/>
          </w:tcPr>
          <w:p w:rsidR="00203601" w:rsidRPr="0027166B" w:rsidRDefault="00203601" w:rsidP="00066285">
            <w:pPr>
              <w:spacing w:line="276" w:lineRule="auto"/>
              <w:jc w:val="center"/>
              <w:cnfStyle w:val="000000010000"/>
              <w:rPr>
                <w:rFonts w:cs="Times New Roman"/>
                <w:sz w:val="14"/>
              </w:rPr>
            </w:pPr>
            <w:r w:rsidRPr="0027166B">
              <w:rPr>
                <w:rFonts w:cs="Times New Roman"/>
                <w:sz w:val="14"/>
              </w:rPr>
              <w:t>si</w:t>
            </w:r>
          </w:p>
        </w:tc>
        <w:tc>
          <w:tcPr>
            <w:tcW w:w="0" w:type="auto"/>
            <w:hideMark/>
          </w:tcPr>
          <w:p w:rsidR="00203601" w:rsidRPr="00DB3A8A" w:rsidRDefault="00203601" w:rsidP="00066285">
            <w:pPr>
              <w:spacing w:line="276" w:lineRule="auto"/>
              <w:jc w:val="center"/>
              <w:cnfStyle w:val="000000010000"/>
              <w:rPr>
                <w:rFonts w:cs="Times New Roman"/>
                <w:sz w:val="14"/>
              </w:rPr>
            </w:pPr>
            <w:r w:rsidRPr="00DB3A8A">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203601" w:rsidRPr="0027166B" w:rsidRDefault="00203601"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r>
      <w:tr w:rsidR="00203601" w:rsidRPr="0080007D" w:rsidTr="0090573E">
        <w:trPr>
          <w:cnfStyle w:val="000000100000"/>
          <w:trHeight w:val="140"/>
        </w:trPr>
        <w:tc>
          <w:tcPr>
            <w:cnfStyle w:val="001000000000"/>
            <w:tcW w:w="0" w:type="auto"/>
            <w:vMerge/>
            <w:hideMark/>
          </w:tcPr>
          <w:p w:rsidR="00203601" w:rsidRPr="00CD4B4D" w:rsidRDefault="00203601" w:rsidP="00066285">
            <w:pPr>
              <w:spacing w:line="276" w:lineRule="auto"/>
              <w:rPr>
                <w:rFonts w:cs="Times New Roman"/>
                <w:b w:val="0"/>
                <w:bCs w:val="0"/>
                <w:sz w:val="14"/>
              </w:rPr>
            </w:pPr>
          </w:p>
        </w:tc>
        <w:tc>
          <w:tcPr>
            <w:tcW w:w="0" w:type="auto"/>
            <w:hideMark/>
          </w:tcPr>
          <w:p w:rsidR="00203601" w:rsidRPr="00CD4B4D" w:rsidRDefault="00203601" w:rsidP="00066285">
            <w:pPr>
              <w:spacing w:after="200" w:line="276" w:lineRule="auto"/>
              <w:jc w:val="center"/>
              <w:cnfStyle w:val="000000100000"/>
              <w:rPr>
                <w:rFonts w:cs="Times New Roman"/>
                <w:sz w:val="14"/>
              </w:rPr>
            </w:pPr>
            <w:r w:rsidRPr="00CD4B4D">
              <w:rPr>
                <w:rFonts w:cs="Times New Roman"/>
                <w:sz w:val="14"/>
              </w:rPr>
              <w:t>Push y Pull</w:t>
            </w:r>
          </w:p>
        </w:tc>
        <w:tc>
          <w:tcPr>
            <w:tcW w:w="0" w:type="auto"/>
            <w:hideMark/>
          </w:tcPr>
          <w:p w:rsidR="00203601" w:rsidRPr="0027166B" w:rsidRDefault="00203601"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203601" w:rsidRPr="00DB3A8A" w:rsidRDefault="00203601"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203601" w:rsidRPr="00CD4B4D" w:rsidRDefault="00203601"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203601" w:rsidRPr="00CD4B4D" w:rsidRDefault="00203601" w:rsidP="00066285">
            <w:pPr>
              <w:keepNext/>
              <w:spacing w:line="276" w:lineRule="auto"/>
              <w:jc w:val="center"/>
              <w:cnfStyle w:val="000000100000"/>
              <w:rPr>
                <w:rFonts w:cs="Times New Roman"/>
                <w:sz w:val="14"/>
              </w:rPr>
            </w:pPr>
            <w:r w:rsidRPr="00CD4B4D">
              <w:rPr>
                <w:rFonts w:cs="Times New Roman"/>
                <w:sz w:val="14"/>
              </w:rPr>
              <w:t>-</w:t>
            </w:r>
          </w:p>
        </w:tc>
      </w:tr>
    </w:tbl>
    <w:p w:rsidR="00203601" w:rsidRPr="00323238" w:rsidRDefault="00203601" w:rsidP="00203601">
      <w:pPr>
        <w:pStyle w:val="Epgrafe"/>
        <w:ind w:left="1416" w:firstLine="708"/>
        <w:rPr>
          <w:b w:val="0"/>
          <w:color w:val="000000" w:themeColor="text1"/>
        </w:rPr>
      </w:pPr>
      <w:r w:rsidRPr="00323238">
        <w:rPr>
          <w:color w:val="000000" w:themeColor="text1"/>
        </w:rPr>
        <w:t xml:space="preserve">Tabla </w:t>
      </w:r>
      <w:r w:rsidR="00251071" w:rsidRPr="00323238">
        <w:rPr>
          <w:color w:val="000000" w:themeColor="text1"/>
        </w:rPr>
        <w:fldChar w:fldCharType="begin"/>
      </w:r>
      <w:r w:rsidRPr="00323238">
        <w:rPr>
          <w:color w:val="000000" w:themeColor="text1"/>
        </w:rPr>
        <w:instrText xml:space="preserve"> SEQ Tabla \* ARABIC </w:instrText>
      </w:r>
      <w:r w:rsidR="00251071" w:rsidRPr="00323238">
        <w:rPr>
          <w:color w:val="000000" w:themeColor="text1"/>
        </w:rPr>
        <w:fldChar w:fldCharType="separate"/>
      </w:r>
      <w:r w:rsidRPr="00323238">
        <w:rPr>
          <w:noProof/>
          <w:color w:val="000000" w:themeColor="text1"/>
        </w:rPr>
        <w:t>1</w:t>
      </w:r>
      <w:r w:rsidR="00251071" w:rsidRPr="00323238">
        <w:rPr>
          <w:color w:val="000000" w:themeColor="text1"/>
        </w:rPr>
        <w:fldChar w:fldCharType="end"/>
      </w:r>
      <w:r w:rsidRPr="00323238">
        <w:rPr>
          <w:b w:val="0"/>
          <w:color w:val="000000" w:themeColor="text1"/>
        </w:rPr>
        <w:t xml:space="preserve"> Metodologías web y sus alcances para RIA</w:t>
      </w:r>
    </w:p>
    <w:p w:rsidR="00203601" w:rsidRPr="004A4A22" w:rsidRDefault="00203601" w:rsidP="00203601">
      <w:pPr>
        <w:jc w:val="both"/>
        <w:rPr>
          <w:rFonts w:cs="Times New Roman"/>
        </w:rPr>
      </w:pPr>
      <w:r>
        <w:rPr>
          <w:rFonts w:cs="Times New Roman"/>
        </w:rPr>
        <w:lastRenderedPageBreak/>
        <w:t>En el análisis de la Tabla 6</w:t>
      </w:r>
      <w:r w:rsidRPr="004A4A22">
        <w:rPr>
          <w:rFonts w:cs="Times New Roman"/>
        </w:rPr>
        <w:t xml:space="preserve">, </w:t>
      </w:r>
      <w:r>
        <w:rPr>
          <w:rFonts w:cs="Times New Roman"/>
        </w:rPr>
        <w:t>se nota</w:t>
      </w:r>
      <w:r w:rsidRPr="004A4A22">
        <w:rPr>
          <w:rFonts w:cs="Times New Roman"/>
        </w:rPr>
        <w:t xml:space="preserve"> que la metodología que más características de las </w:t>
      </w:r>
      <w:r>
        <w:rPr>
          <w:rFonts w:cs="Times New Roman"/>
        </w:rPr>
        <w:t>RIA</w:t>
      </w:r>
      <w:r w:rsidRPr="004A4A22">
        <w:rPr>
          <w:rFonts w:cs="Times New Roman"/>
        </w:rPr>
        <w:t xml:space="preserve"> abarca es WebML</w:t>
      </w:r>
      <w:r>
        <w:rPr>
          <w:rFonts w:cs="Times New Roman"/>
        </w:rPr>
        <w:t>,</w:t>
      </w:r>
      <w:r w:rsidRPr="004A4A22">
        <w:rPr>
          <w:rFonts w:cs="Times New Roman"/>
        </w:rPr>
        <w:t xml:space="preserve"> con la salvedad que utiliza herramientas propietarias para su modelado</w:t>
      </w:r>
      <w:r>
        <w:rPr>
          <w:rStyle w:val="Refdenotaalpie"/>
          <w:rFonts w:cs="Times New Roman"/>
        </w:rPr>
        <w:footnoteReference w:id="31"/>
      </w:r>
      <w:r w:rsidRPr="004A4A22">
        <w:rPr>
          <w:rFonts w:cs="Times New Roman"/>
        </w:rPr>
        <w:t>, se basa en un DSL gráfico propio, no utiliza UML y no cubre widgets. Con respecto a la característica de presentaciones enriquecidas</w:t>
      </w:r>
      <w:r>
        <w:rPr>
          <w:rFonts w:cs="Times New Roman"/>
        </w:rPr>
        <w:t>,</w:t>
      </w:r>
      <w:r w:rsidRPr="004A4A22">
        <w:rPr>
          <w:rFonts w:cs="Times New Roman"/>
        </w:rPr>
        <w:t xml:space="preserve"> que es la que concierne a este trabajo de tesis, la metodología RUX y la combinación de UWE+RUX son las que ofrecen cobertura completa a diferencia de las otras metodologías. Sin embargo, RUX</w:t>
      </w:r>
      <w:r>
        <w:rPr>
          <w:rFonts w:cs="Times New Roman"/>
        </w:rPr>
        <w:t xml:space="preserve"> no es precisamente una metodología, sino más bien</w:t>
      </w:r>
      <w:r w:rsidRPr="004A4A22">
        <w:rPr>
          <w:rFonts w:cs="Times New Roman"/>
        </w:rPr>
        <w:t xml:space="preserve"> </w:t>
      </w:r>
      <w:r>
        <w:rPr>
          <w:rFonts w:cs="Times New Roman"/>
        </w:rPr>
        <w:t xml:space="preserve">una herramienta propietaria que sirve para enriquecer con características de las RIA a las metodologías web. </w:t>
      </w:r>
      <w:r w:rsidRPr="004A4A22">
        <w:rPr>
          <w:rFonts w:cs="Times New Roman"/>
        </w:rPr>
        <w:t xml:space="preserve">UsiXML ofrece una metodología estándar bastante completa que utiliza una serie iterativa de transformaciones </w:t>
      </w:r>
      <w:r w:rsidRPr="001748C7">
        <w:rPr>
          <w:rFonts w:cs="Times New Roman"/>
        </w:rPr>
        <w:t>XSLT</w:t>
      </w:r>
      <w:r w:rsidRPr="004A4A22">
        <w:rPr>
          <w:rFonts w:cs="Times New Roman"/>
          <w:i/>
        </w:rPr>
        <w:t xml:space="preserve"> (Extensible Stylesheet Language Transformations) </w:t>
      </w:r>
      <w:r w:rsidRPr="004A4A22">
        <w:rPr>
          <w:rFonts w:cs="Times New Roman"/>
        </w:rPr>
        <w:t xml:space="preserve">para obtener la interfaz de usuario final para una plataforma destino a partir de una interfaz abstracta, definida previamente, pero </w:t>
      </w:r>
      <w:r>
        <w:rPr>
          <w:rFonts w:cs="Times New Roman"/>
        </w:rPr>
        <w:t>está abocada específicamente al desarrollo de interfaces y no es una metodología que abarque todo el ciclo de vida de una aplicación web.</w:t>
      </w:r>
    </w:p>
    <w:p w:rsidR="00203601" w:rsidRPr="004A4A22" w:rsidRDefault="00203601" w:rsidP="00203601">
      <w:pPr>
        <w:jc w:val="both"/>
        <w:rPr>
          <w:rFonts w:cs="Times New Roman"/>
        </w:rPr>
      </w:pPr>
      <w:r w:rsidRPr="004A4A22">
        <w:rPr>
          <w:rFonts w:cs="Times New Roman"/>
        </w:rPr>
        <w:t xml:space="preserve">Dado el comportamiento dinámico y reactivo de los </w:t>
      </w:r>
      <w:r w:rsidRPr="001748C7">
        <w:rPr>
          <w:rFonts w:cs="Times New Roman"/>
          <w:i/>
        </w:rPr>
        <w:t>widgets</w:t>
      </w:r>
      <w:r w:rsidRPr="004A4A22">
        <w:rPr>
          <w:rFonts w:cs="Times New Roman"/>
        </w:rPr>
        <w:t xml:space="preserve"> es necesario representarlos con diagramas que logren captar su dinamismo. He allí que las metodologías más influyentes en este trabajo son UWE-R, UWE con patrones, los espacios interactivos con UML, OOHDM, OOWS y OOH-4RIA que proponen diagramas interactivos (de estado y de secuencia) para la representación de los elementos interactivos, necesarios en las presentaciones de web 2.0.</w:t>
      </w:r>
    </w:p>
    <w:p w:rsidR="00203601" w:rsidRPr="00052F9D" w:rsidRDefault="00203601" w:rsidP="00203601">
      <w:pPr>
        <w:rPr>
          <w:b/>
          <w:caps/>
        </w:rPr>
      </w:pPr>
      <w:commentRangeStart w:id="133"/>
      <w:commentRangeStart w:id="134"/>
      <w:r>
        <w:rPr>
          <w:b/>
          <w:caps/>
        </w:rPr>
        <w:t xml:space="preserve">3.3 </w:t>
      </w:r>
      <w:r w:rsidRPr="00052F9D">
        <w:rPr>
          <w:b/>
          <w:caps/>
        </w:rPr>
        <w:t xml:space="preserve">La </w:t>
      </w:r>
      <w:r>
        <w:rPr>
          <w:b/>
          <w:caps/>
        </w:rPr>
        <w:t>Aproximación</w:t>
      </w:r>
      <w:r w:rsidRPr="00052F9D">
        <w:rPr>
          <w:b/>
          <w:caps/>
        </w:rPr>
        <w:t xml:space="preserve"> MoWebA (Model Oriented Web Approach)</w:t>
      </w:r>
      <w:commentRangeEnd w:id="133"/>
      <w:r>
        <w:rPr>
          <w:rStyle w:val="Refdecomentario"/>
        </w:rPr>
        <w:commentReference w:id="133"/>
      </w:r>
      <w:commentRangeEnd w:id="134"/>
      <w:r>
        <w:rPr>
          <w:rStyle w:val="Refdecomentario"/>
        </w:rPr>
        <w:commentReference w:id="134"/>
      </w:r>
    </w:p>
    <w:p w:rsidR="00203601" w:rsidRPr="004A4A22" w:rsidRDefault="00203601" w:rsidP="00203601">
      <w:pPr>
        <w:jc w:val="both"/>
        <w:rPr>
          <w:rFonts w:cs="Times New Roman"/>
        </w:rPr>
      </w:pPr>
      <w:r w:rsidRPr="004A4A22">
        <w:rPr>
          <w:rFonts w:cs="Times New Roman"/>
        </w:rPr>
        <w:t>MoWebA</w:t>
      </w:r>
      <w:r>
        <w:rPr>
          <w:rFonts w:cs="Times New Roman"/>
          <w:i/>
        </w:rPr>
        <w:t xml:space="preserve"> </w:t>
      </w:r>
      <w:r w:rsidR="00066285" w:rsidRPr="00066285">
        <w:rPr>
          <w:rFonts w:ascii="Calibri" w:hAnsi="Calibri" w:cs="Calibri"/>
        </w:rPr>
        <w:t>[</w:t>
      </w:r>
      <w:fldSimple w:instr=" REF BIB_gonzalez2010 \* MERGEFORMAT ">
        <w:r w:rsidR="00713D80" w:rsidRPr="00713D80">
          <w:rPr>
            <w:rFonts w:ascii="Calibri" w:hAnsi="Calibri" w:cs="Calibri"/>
            <w:szCs w:val="20"/>
          </w:rPr>
          <w:t>18</w:t>
        </w:r>
      </w:fldSimple>
      <w:proofErr w:type="gramStart"/>
      <w:r w:rsidR="00066285" w:rsidRPr="00066285">
        <w:rPr>
          <w:rFonts w:ascii="Calibri" w:hAnsi="Calibri" w:cs="Calibri"/>
        </w:rPr>
        <w:t>][</w:t>
      </w:r>
      <w:proofErr w:type="gramEnd"/>
      <w:r w:rsidR="00251071" w:rsidRPr="00066285">
        <w:rPr>
          <w:rFonts w:ascii="Calibri" w:hAnsi="Calibri" w:cs="Calibri"/>
        </w:rPr>
        <w:fldChar w:fldCharType="begin"/>
      </w:r>
      <w:r w:rsidR="00066285" w:rsidRPr="00066285">
        <w:rPr>
          <w:rFonts w:ascii="Calibri" w:hAnsi="Calibri" w:cs="Calibri"/>
        </w:rPr>
        <w:instrText xml:space="preserve"> REF BIB_gonzalez2011 \* MERGEFORMAT </w:instrText>
      </w:r>
      <w:r w:rsidR="00251071" w:rsidRPr="00066285">
        <w:rPr>
          <w:rFonts w:ascii="Calibri" w:hAnsi="Calibri" w:cs="Calibri"/>
        </w:rPr>
        <w:fldChar w:fldCharType="separate"/>
      </w:r>
      <w:r w:rsidR="00713D80" w:rsidRPr="00713D80">
        <w:rPr>
          <w:rFonts w:ascii="Calibri" w:hAnsi="Calibri" w:cs="Calibri"/>
          <w:szCs w:val="20"/>
        </w:rPr>
        <w:t>19</w:t>
      </w:r>
      <w:r w:rsidR="00251071" w:rsidRPr="00066285">
        <w:rPr>
          <w:rFonts w:ascii="Calibri" w:hAnsi="Calibri" w:cs="Calibri"/>
        </w:rPr>
        <w:fldChar w:fldCharType="end"/>
      </w:r>
      <w:r w:rsidR="00066285" w:rsidRPr="00066285">
        <w:rPr>
          <w:rFonts w:ascii="Calibri" w:hAnsi="Calibri" w:cs="Calibri"/>
        </w:rPr>
        <w:t>]</w:t>
      </w:r>
      <w:r w:rsidRPr="004A4A22">
        <w:rPr>
          <w:rFonts w:cs="Times New Roman"/>
        </w:rPr>
        <w:t xml:space="preserve"> es una </w:t>
      </w:r>
      <w:r>
        <w:rPr>
          <w:rFonts w:cs="Times New Roman"/>
        </w:rPr>
        <w:t xml:space="preserve">propuesta </w:t>
      </w:r>
      <w:r w:rsidRPr="004A4A22">
        <w:rPr>
          <w:rFonts w:cs="Times New Roman"/>
        </w:rPr>
        <w:t xml:space="preserve">creada en el DEI </w:t>
      </w:r>
      <w:r>
        <w:rPr>
          <w:rFonts w:cs="Times New Roman"/>
        </w:rPr>
        <w:t>(Departamento de Electrónica e Informática) que adopta</w:t>
      </w:r>
      <w:r w:rsidRPr="004A4A22">
        <w:rPr>
          <w:rFonts w:cs="Times New Roman"/>
        </w:rPr>
        <w:t xml:space="preserve"> los principios</w:t>
      </w:r>
      <w:r>
        <w:rPr>
          <w:rFonts w:cs="Times New Roman"/>
        </w:rPr>
        <w:t xml:space="preserve"> de</w:t>
      </w:r>
      <w:r w:rsidRPr="004A4A22">
        <w:rPr>
          <w:rFonts w:cs="Times New Roman"/>
        </w:rPr>
        <w:t xml:space="preserve"> MDA. En la </w:t>
      </w:r>
      <w:fldSimple w:instr=" REF _Ref422666505 \h  \* MERGEFORMAT ">
        <w:r w:rsidRPr="00275B9F">
          <w:rPr>
            <w:color w:val="000000" w:themeColor="text1"/>
          </w:rPr>
          <w:t>Figura</w:t>
        </w:r>
        <w:r w:rsidRPr="00275B9F">
          <w:rPr>
            <w:b/>
            <w:color w:val="000000" w:themeColor="text1"/>
          </w:rPr>
          <w:t xml:space="preserve"> </w:t>
        </w:r>
        <w:r w:rsidRPr="00275B9F">
          <w:rPr>
            <w:b/>
            <w:noProof/>
            <w:color w:val="000000" w:themeColor="text1"/>
          </w:rPr>
          <w:t>10</w:t>
        </w:r>
      </w:fldSimple>
      <w:r w:rsidRPr="004A4A22">
        <w:rPr>
          <w:rFonts w:cs="Times New Roman"/>
        </w:rPr>
        <w:t xml:space="preserve"> se muestran las dimensiones de MoWebA</w:t>
      </w:r>
      <w:r>
        <w:rPr>
          <w:rFonts w:cs="Times New Roman"/>
        </w:rPr>
        <w:t>.</w:t>
      </w:r>
      <w:r w:rsidRPr="004A4A22">
        <w:rPr>
          <w:rFonts w:cs="Times New Roman"/>
        </w:rPr>
        <w:t xml:space="preserve"> Como puede observarse, consta de fases, niveles y aspectos, que se van describiendo a continuación.</w:t>
      </w:r>
    </w:p>
    <w:p w:rsidR="00203601" w:rsidRPr="004A4A22" w:rsidRDefault="00203601" w:rsidP="00203601">
      <w:pPr>
        <w:jc w:val="both"/>
        <w:rPr>
          <w:rFonts w:cs="Times New Roman"/>
        </w:rPr>
      </w:pPr>
      <w:r w:rsidRPr="004A4A22">
        <w:rPr>
          <w:rFonts w:cs="Times New Roman"/>
        </w:rPr>
        <w:t>Las fases se refieren a los procesos de modelado y transformación. Estas se encuentran claramente diferenciadas e incluyen a su vez una serie de modelos</w:t>
      </w:r>
      <w:r>
        <w:rPr>
          <w:rFonts w:cs="Times New Roman"/>
        </w:rPr>
        <w:t>. Las fases y modelos se describen a continuación</w:t>
      </w:r>
      <w:r w:rsidRPr="004A4A22">
        <w:rPr>
          <w:rFonts w:cs="Times New Roman"/>
        </w:rPr>
        <w:t>:</w:t>
      </w:r>
    </w:p>
    <w:p w:rsidR="00203601" w:rsidRPr="004A4A22" w:rsidRDefault="00203601" w:rsidP="00203601">
      <w:pPr>
        <w:jc w:val="both"/>
        <w:rPr>
          <w:rFonts w:cs="Times New Roman"/>
        </w:rPr>
      </w:pPr>
      <w:r w:rsidRPr="004A4A22">
        <w:rPr>
          <w:rFonts w:cs="Times New Roman"/>
        </w:rPr>
        <w:t xml:space="preserve">1.   </w:t>
      </w:r>
      <w:r w:rsidRPr="004A4A22">
        <w:rPr>
          <w:rFonts w:cs="Times New Roman"/>
          <w:b/>
        </w:rPr>
        <w:t>Modelado del problema:</w:t>
      </w:r>
      <w:r w:rsidRPr="004A4A22">
        <w:rPr>
          <w:rFonts w:cs="Times New Roman"/>
        </w:rPr>
        <w:t xml:space="preserve"> incluye al CIM (</w:t>
      </w:r>
      <w:r w:rsidRPr="004A4A22">
        <w:rPr>
          <w:rFonts w:cs="Times New Roman"/>
          <w:i/>
        </w:rPr>
        <w:t>Computation Independent Model</w:t>
      </w:r>
      <w:r w:rsidRPr="004A4A22">
        <w:rPr>
          <w:rFonts w:cs="Times New Roman"/>
        </w:rPr>
        <w:t xml:space="preserve">), orientado al modelado de los </w:t>
      </w:r>
      <w:r>
        <w:rPr>
          <w:rFonts w:cs="Times New Roman"/>
        </w:rPr>
        <w:t>requisitos funcionales</w:t>
      </w:r>
      <w:r w:rsidRPr="004A4A22">
        <w:rPr>
          <w:rFonts w:cs="Times New Roman"/>
          <w:i/>
        </w:rPr>
        <w:t>,</w:t>
      </w:r>
      <w:r w:rsidRPr="004A4A22">
        <w:rPr>
          <w:rFonts w:cs="Times New Roman"/>
        </w:rPr>
        <w:t xml:space="preserve"> y al PIM (</w:t>
      </w:r>
      <w:r w:rsidRPr="004A4A22">
        <w:rPr>
          <w:rFonts w:cs="Times New Roman"/>
          <w:i/>
        </w:rPr>
        <w:t>Platform Independent Model</w:t>
      </w:r>
      <w:r w:rsidRPr="004A4A22">
        <w:rPr>
          <w:rFonts w:cs="Times New Roman"/>
        </w:rPr>
        <w:t>)</w:t>
      </w:r>
      <w:r>
        <w:rPr>
          <w:rFonts w:cs="Times New Roman"/>
        </w:rPr>
        <w:t>,</w:t>
      </w:r>
      <w:r w:rsidRPr="004A4A22">
        <w:rPr>
          <w:rFonts w:cs="Times New Roman"/>
        </w:rPr>
        <w:t xml:space="preserve"> orientado al modelado del problema sin considerar aspectos de la arquitectura o plataforma. </w:t>
      </w:r>
      <w:r>
        <w:rPr>
          <w:rFonts w:cs="Times New Roman"/>
        </w:rPr>
        <w:t>A partir de</w:t>
      </w:r>
      <w:r w:rsidRPr="004A4A22">
        <w:rPr>
          <w:rFonts w:cs="Times New Roman"/>
        </w:rPr>
        <w:t xml:space="preserve"> aquí es posible llevar a cabo transformaciones para obtener los modelos específicos de la plataforma de manera semi-automática por medio de reglas</w:t>
      </w:r>
      <w:r>
        <w:rPr>
          <w:rFonts w:cs="Times New Roman"/>
        </w:rPr>
        <w:t xml:space="preserve"> de transformación</w:t>
      </w:r>
      <w:r w:rsidRPr="004A4A22">
        <w:rPr>
          <w:rFonts w:cs="Times New Roman"/>
        </w:rPr>
        <w:t>.</w:t>
      </w:r>
    </w:p>
    <w:p w:rsidR="00203601" w:rsidRPr="004A4A22" w:rsidRDefault="00203601" w:rsidP="00203601">
      <w:pPr>
        <w:jc w:val="both"/>
        <w:rPr>
          <w:rFonts w:cs="Times New Roman"/>
        </w:rPr>
      </w:pPr>
      <w:r w:rsidRPr="004A4A22">
        <w:rPr>
          <w:rFonts w:cs="Times New Roman"/>
        </w:rPr>
        <w:t xml:space="preserve">2.   </w:t>
      </w:r>
      <w:r w:rsidRPr="004A4A22">
        <w:rPr>
          <w:rFonts w:cs="Times New Roman"/>
          <w:b/>
        </w:rPr>
        <w:t>Modelado de la solución</w:t>
      </w:r>
      <w:r w:rsidRPr="004A4A22">
        <w:rPr>
          <w:rFonts w:cs="Times New Roman"/>
        </w:rPr>
        <w:t xml:space="preserve">: </w:t>
      </w:r>
      <w:r>
        <w:rPr>
          <w:rFonts w:cs="Times New Roman"/>
        </w:rPr>
        <w:t>incluye al</w:t>
      </w:r>
      <w:r w:rsidRPr="004A4A22">
        <w:rPr>
          <w:rFonts w:cs="Times New Roman"/>
        </w:rPr>
        <w:t xml:space="preserve"> ASM (</w:t>
      </w:r>
      <w:r w:rsidRPr="004A4A22">
        <w:rPr>
          <w:rFonts w:cs="Times New Roman"/>
          <w:i/>
        </w:rPr>
        <w:t>Architectural Specific Model</w:t>
      </w:r>
      <w:r w:rsidRPr="004A4A22">
        <w:rPr>
          <w:rFonts w:cs="Times New Roman"/>
        </w:rPr>
        <w:t xml:space="preserve">) y </w:t>
      </w:r>
      <w:r>
        <w:rPr>
          <w:rFonts w:cs="Times New Roman"/>
        </w:rPr>
        <w:t>a</w:t>
      </w:r>
      <w:r w:rsidRPr="004A4A22">
        <w:rPr>
          <w:rFonts w:cs="Times New Roman"/>
        </w:rPr>
        <w:t>l PSM (</w:t>
      </w:r>
      <w:r w:rsidRPr="004A4A22">
        <w:rPr>
          <w:rFonts w:cs="Times New Roman"/>
          <w:i/>
        </w:rPr>
        <w:t>Platform Specific Mode</w:t>
      </w:r>
      <w:r w:rsidRPr="004A4A22">
        <w:rPr>
          <w:rFonts w:cs="Times New Roman"/>
        </w:rPr>
        <w:t xml:space="preserve">l). Es en esta fase en donde todos los detalles de la arquitectura y plataforma destino se definen, permitiendo generar a partir de aquí, el código de la aplicación de manera automática. En MoWebA se independiza esta fase, y esto hace que sea bastante prometedora para la implementación de las </w:t>
      </w:r>
      <w:r>
        <w:rPr>
          <w:rFonts w:cs="Times New Roman"/>
        </w:rPr>
        <w:t>RIA</w:t>
      </w:r>
      <w:r w:rsidRPr="004A4A22">
        <w:rPr>
          <w:rFonts w:cs="Times New Roman"/>
        </w:rPr>
        <w:t xml:space="preserve">, debido a que existen numerosas plataformas destino para desplegarlas. En las aproximaciones estudiadas, por lo general las extensiones </w:t>
      </w:r>
      <w:r>
        <w:rPr>
          <w:rFonts w:cs="Times New Roman"/>
        </w:rPr>
        <w:t>RIA</w:t>
      </w:r>
      <w:r w:rsidRPr="004A4A22">
        <w:rPr>
          <w:rFonts w:cs="Times New Roman"/>
        </w:rPr>
        <w:t xml:space="preserve"> son definidas en </w:t>
      </w:r>
      <w:r w:rsidRPr="004A4A22">
        <w:rPr>
          <w:rFonts w:cs="Times New Roman"/>
        </w:rPr>
        <w:lastRenderedPageBreak/>
        <w:t xml:space="preserve">el marco de los modelos conceptuales (PIMs), haciendo que los modelos que deberían ser independientes de la solución, adquieran elementos que ya son propios de una arquitectura específica. </w:t>
      </w:r>
    </w:p>
    <w:p w:rsidR="00203601" w:rsidRDefault="00251071" w:rsidP="00203601">
      <w:pPr>
        <w:jc w:val="both"/>
        <w:rPr>
          <w:rFonts w:cs="Times New Roman"/>
        </w:rPr>
      </w:pPr>
      <w:r w:rsidRPr="00251071">
        <w:rPr>
          <w:noProof/>
          <w:lang w:eastAsia="es-PY"/>
        </w:rPr>
        <w:pict>
          <v:shape id="Text Box 14" o:spid="_x0000_s1032" type="#_x0000_t202" style="position:absolute;left:0;text-align:left;margin-left:28.55pt;margin-top:207.9pt;width:325.7pt;height:21pt;z-index:251674624;visibility:visible" wrapcoords="-50 0 -50 20829 21600 20829 21600 0 -5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" stroked="f">
            <v:textbox style="mso-fit-shape-to-text:t" inset="0,0,0,0">
              <w:txbxContent>
                <w:p w:rsidR="0090573E" w:rsidRPr="00275B9F" w:rsidRDefault="0090573E" w:rsidP="00203601">
                  <w:pPr>
                    <w:pStyle w:val="Epgrafe"/>
                    <w:ind w:firstLine="708"/>
                    <w:rPr>
                      <w:rFonts w:eastAsiaTheme="minorHAnsi" w:cs="Times New Roman"/>
                      <w:b w:val="0"/>
                      <w:noProof/>
                      <w:color w:val="000000" w:themeColor="text1"/>
                    </w:rPr>
                  </w:pPr>
                  <w:bookmarkStart w:id="135" w:name="_Ref422666505"/>
                  <w:proofErr w:type="gramStart"/>
                  <w:r w:rsidRPr="00275B9F">
                    <w:rPr>
                      <w:color w:val="000000" w:themeColor="text1"/>
                    </w:rPr>
                    <w:t>Figura</w:t>
                  </w:r>
                  <w:proofErr w:type="gramEnd"/>
                  <w:r w:rsidRPr="00275B9F">
                    <w:rPr>
                      <w:color w:val="000000" w:themeColor="text1"/>
                    </w:rPr>
                    <w:t xml:space="preserve"> </w:t>
                  </w:r>
                  <w:r w:rsidRPr="00275B9F">
                    <w:rPr>
                      <w:color w:val="000000" w:themeColor="text1"/>
                    </w:rPr>
                    <w:fldChar w:fldCharType="begin"/>
                  </w:r>
                  <w:r w:rsidRPr="00275B9F">
                    <w:rPr>
                      <w:color w:val="000000" w:themeColor="text1"/>
                    </w:rPr>
                    <w:instrText xml:space="preserve"> SEQ Figura \* ARABIC </w:instrText>
                  </w:r>
                  <w:r w:rsidRPr="00275B9F">
                    <w:rPr>
                      <w:color w:val="000000" w:themeColor="text1"/>
                    </w:rPr>
                    <w:fldChar w:fldCharType="separate"/>
                  </w:r>
                  <w:r>
                    <w:rPr>
                      <w:noProof/>
                      <w:color w:val="000000" w:themeColor="text1"/>
                    </w:rPr>
                    <w:t>10</w:t>
                  </w:r>
                  <w:r w:rsidRPr="00275B9F">
                    <w:rPr>
                      <w:color w:val="000000" w:themeColor="text1"/>
                    </w:rPr>
                    <w:fldChar w:fldCharType="end"/>
                  </w:r>
                  <w:bookmarkEnd w:id="135"/>
                  <w:r w:rsidRPr="00275B9F">
                    <w:rPr>
                      <w:b w:val="0"/>
                      <w:color w:val="000000" w:themeColor="text1"/>
                    </w:rPr>
                    <w:t xml:space="preserve"> </w:t>
                  </w:r>
                  <w:r>
                    <w:rPr>
                      <w:b w:val="0"/>
                      <w:color w:val="000000" w:themeColor="text1"/>
                    </w:rPr>
                    <w:t>Fases, n</w:t>
                  </w:r>
                  <w:r w:rsidRPr="00275B9F">
                    <w:rPr>
                      <w:b w:val="0"/>
                      <w:color w:val="000000" w:themeColor="text1"/>
                    </w:rPr>
                    <w:t xml:space="preserve">iveles y </w:t>
                  </w:r>
                  <w:r>
                    <w:rPr>
                      <w:b w:val="0"/>
                      <w:color w:val="000000" w:themeColor="text1"/>
                    </w:rPr>
                    <w:t>aspectos</w:t>
                  </w:r>
                  <w:r w:rsidRPr="00275B9F">
                    <w:rPr>
                      <w:b w:val="0"/>
                      <w:color w:val="000000" w:themeColor="text1"/>
                    </w:rPr>
                    <w:t xml:space="preserve"> en el desarrollo de MOWEBA.</w:t>
                  </w:r>
                </w:p>
              </w:txbxContent>
            </v:textbox>
            <w10:wrap type="tight"/>
          </v:shape>
        </w:pict>
      </w:r>
      <w:r w:rsidR="00203601">
        <w:rPr>
          <w:rFonts w:cs="Times New Roman"/>
          <w:noProof/>
          <w:lang w:eastAsia="es-PY"/>
        </w:rPr>
        <w:drawing>
          <wp:inline distT="0" distB="0" distL="0" distR="0">
            <wp:extent cx="4136390" cy="2599690"/>
            <wp:effectExtent l="19050" t="0" r="0"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 cstate="print"/>
                    <a:srcRect/>
                    <a:stretch>
                      <a:fillRect/>
                    </a:stretch>
                  </pic:blipFill>
                  <pic:spPr bwMode="auto">
                    <a:xfrm>
                      <a:off x="0" y="0"/>
                      <a:ext cx="4136390" cy="2599690"/>
                    </a:xfrm>
                    <a:prstGeom prst="rect">
                      <a:avLst/>
                    </a:prstGeom>
                    <a:noFill/>
                    <a:ln w="9525">
                      <a:noFill/>
                      <a:miter lim="800000"/>
                      <a:headEnd/>
                      <a:tailEnd/>
                    </a:ln>
                  </pic:spPr>
                </pic:pic>
              </a:graphicData>
            </a:graphic>
          </wp:inline>
        </w:drawing>
      </w:r>
    </w:p>
    <w:p w:rsidR="00203601" w:rsidRDefault="00203601" w:rsidP="00203601">
      <w:pPr>
        <w:jc w:val="both"/>
        <w:rPr>
          <w:rFonts w:cs="Times New Roman"/>
        </w:rPr>
      </w:pPr>
    </w:p>
    <w:p w:rsidR="00203601" w:rsidRPr="004A4A22" w:rsidRDefault="00203601" w:rsidP="00203601">
      <w:pPr>
        <w:jc w:val="both"/>
        <w:rPr>
          <w:rFonts w:cs="Times New Roman"/>
        </w:rPr>
      </w:pPr>
      <w:r w:rsidRPr="004A4A22">
        <w:rPr>
          <w:rFonts w:cs="Times New Roman"/>
        </w:rPr>
        <w:t>3. </w:t>
      </w:r>
      <w:r w:rsidRPr="004A4A22">
        <w:rPr>
          <w:rFonts w:cs="Times New Roman"/>
          <w:b/>
        </w:rPr>
        <w:t>Código fuente:</w:t>
      </w:r>
      <w:r w:rsidRPr="004A4A22">
        <w:rPr>
          <w:rFonts w:cs="Times New Roman"/>
        </w:rPr>
        <w:t xml:space="preserve"> incluye al ISM (</w:t>
      </w:r>
      <w:r w:rsidRPr="004A4A22">
        <w:rPr>
          <w:rFonts w:cs="Times New Roman"/>
          <w:i/>
        </w:rPr>
        <w:t>Implementation specific model</w:t>
      </w:r>
      <w:r w:rsidRPr="004A4A22">
        <w:rPr>
          <w:rFonts w:cs="Times New Roman"/>
        </w:rPr>
        <w:t>)</w:t>
      </w:r>
      <w:r>
        <w:rPr>
          <w:rFonts w:cs="Times New Roman"/>
        </w:rPr>
        <w:t>,</w:t>
      </w:r>
      <w:r w:rsidRPr="004A4A22">
        <w:rPr>
          <w:rFonts w:cs="Times New Roman"/>
        </w:rPr>
        <w:t xml:space="preserve"> que corresponde al código generado y el código manual a ser agregado (en caso de ser necesario) para generar la aplicación final. La aplicación puede refinarse, dado que todas las fases son iterativas e incrementales.</w:t>
      </w:r>
      <w:r w:rsidRPr="004A4A22">
        <w:rPr>
          <w:rFonts w:cs="Times New Roman"/>
          <w:b/>
          <w:bCs/>
          <w:color w:val="000000" w:themeColor="text1"/>
        </w:rPr>
        <w:t xml:space="preserve"> </w:t>
      </w:r>
    </w:p>
    <w:p w:rsidR="00203601" w:rsidRPr="004A4A22" w:rsidRDefault="00203601" w:rsidP="00203601">
      <w:pPr>
        <w:jc w:val="both"/>
        <w:rPr>
          <w:rFonts w:cs="Times New Roman"/>
        </w:rPr>
      </w:pPr>
      <w:r w:rsidRPr="004A4A22">
        <w:rPr>
          <w:rFonts w:cs="Times New Roman"/>
        </w:rPr>
        <w:t>MoWebA también presenta distintos niveles de construcción separados en capas para representar a una aplicación web. Se contemplan niveles para el contenido, la lógica del negocio, la navegación, la presentación y los usuarios. Los aspectos están relacionados con la estructura y el comportamiento de la aplicación. Cada modelo es visto desde dos puntos de vista (estructura y comportamiento)</w:t>
      </w:r>
      <w:r>
        <w:rPr>
          <w:rFonts w:cs="Times New Roman"/>
        </w:rPr>
        <w:t>,</w:t>
      </w:r>
      <w:r w:rsidRPr="004A4A22">
        <w:rPr>
          <w:rFonts w:cs="Times New Roman"/>
        </w:rPr>
        <w:t xml:space="preserve"> por lo que existe una propuesta notacional para definir</w:t>
      </w:r>
      <w:r>
        <w:rPr>
          <w:rFonts w:cs="Times New Roman"/>
        </w:rPr>
        <w:t>los</w:t>
      </w:r>
      <w:r w:rsidRPr="004A4A22">
        <w:rPr>
          <w:rFonts w:cs="Times New Roman"/>
        </w:rPr>
        <w:t>. </w:t>
      </w:r>
    </w:p>
    <w:p w:rsidR="00203601" w:rsidRDefault="00203601" w:rsidP="00203601">
      <w:pPr>
        <w:jc w:val="both"/>
        <w:rPr>
          <w:rFonts w:cs="Times New Roman"/>
        </w:rPr>
      </w:pPr>
      <w:commentRangeStart w:id="136"/>
      <w:r w:rsidRPr="004A4A22">
        <w:rPr>
          <w:rFonts w:cs="Times New Roman"/>
        </w:rPr>
        <w:t xml:space="preserve">Definir una propuesta RIA para MoWebA resulta interesante ya que sería posible realizar un análisis para diferenciar el PIM del ASM, </w:t>
      </w:r>
      <w:r>
        <w:rPr>
          <w:rFonts w:cs="Times New Roman"/>
        </w:rPr>
        <w:t xml:space="preserve">aspecto </w:t>
      </w:r>
      <w:r w:rsidRPr="004A4A22">
        <w:rPr>
          <w:rFonts w:cs="Times New Roman"/>
        </w:rPr>
        <w:t xml:space="preserve">no contemplado en otras metodologías. Esto hace que al definir los modelos propios de las </w:t>
      </w:r>
      <w:r>
        <w:rPr>
          <w:rFonts w:cs="Times New Roman"/>
        </w:rPr>
        <w:t>RIA</w:t>
      </w:r>
      <w:r w:rsidRPr="004A4A22">
        <w:rPr>
          <w:rFonts w:cs="Times New Roman"/>
        </w:rPr>
        <w:t>, si hubiera necesidad de llevar a cabo una migración a otra arquitectura destino, probablemente deberán realizar muchos cambios sobre el modelo mismo. En MoWebA se plantea tener siempre el mismo PIM, y a partir de este adoptar la arquitectura correspondiente.</w:t>
      </w:r>
      <w:commentRangeEnd w:id="136"/>
      <w:r>
        <w:rPr>
          <w:rStyle w:val="Refdecomentario"/>
        </w:rPr>
        <w:commentReference w:id="136"/>
      </w:r>
    </w:p>
    <w:p w:rsidR="00203601" w:rsidRPr="002F3835" w:rsidRDefault="00203601" w:rsidP="00203601">
      <w:pPr>
        <w:jc w:val="both"/>
        <w:rPr>
          <w:rFonts w:cs="Times New Roman"/>
          <w:b/>
        </w:rPr>
      </w:pPr>
      <w:commentRangeStart w:id="137"/>
      <w:commentRangeStart w:id="138"/>
      <w:r>
        <w:rPr>
          <w:rFonts w:cs="Times New Roman"/>
          <w:b/>
        </w:rPr>
        <w:t xml:space="preserve">3.3.1 </w:t>
      </w:r>
      <w:r w:rsidRPr="000700BF">
        <w:rPr>
          <w:rFonts w:cs="Times New Roman"/>
          <w:b/>
        </w:rPr>
        <w:t>La capa de presentación de MoWebA</w:t>
      </w:r>
      <w:commentRangeEnd w:id="137"/>
      <w:r>
        <w:rPr>
          <w:rStyle w:val="Refdecomentario"/>
        </w:rPr>
        <w:commentReference w:id="137"/>
      </w:r>
      <w:commentRangeEnd w:id="138"/>
      <w:r>
        <w:rPr>
          <w:rStyle w:val="Refdecomentario"/>
        </w:rPr>
        <w:commentReference w:id="138"/>
      </w:r>
    </w:p>
    <w:p w:rsidR="00203601" w:rsidRPr="00325106" w:rsidRDefault="00203601" w:rsidP="00203601">
      <w:pPr>
        <w:jc w:val="both"/>
        <w:rPr>
          <w:rFonts w:cs="Times New Roman"/>
        </w:rPr>
      </w:pPr>
      <w:r>
        <w:rPr>
          <w:rFonts w:cs="Times New Roman"/>
        </w:rPr>
        <w:t xml:space="preserve">La capa de presentación de MoWeba abarca a los metamodelos de contenido y estructura  (ver </w:t>
      </w:r>
      <w:r w:rsidR="00251071">
        <w:rPr>
          <w:rFonts w:cs="Times New Roman"/>
        </w:rPr>
        <w:fldChar w:fldCharType="begin"/>
      </w:r>
      <w:r>
        <w:rPr>
          <w:rFonts w:cs="Times New Roman"/>
        </w:rPr>
        <w:instrText xml:space="preserve"> REF _Ref422666622 \h </w:instrText>
      </w:r>
      <w:r w:rsidR="00251071">
        <w:rPr>
          <w:rFonts w:cs="Times New Roman"/>
        </w:rPr>
      </w:r>
      <w:r w:rsidR="00251071">
        <w:rPr>
          <w:rFonts w:cs="Times New Roman"/>
        </w:rPr>
        <w:fldChar w:fldCharType="separate"/>
      </w:r>
      <w:r w:rsidRPr="00C63A47">
        <w:rPr>
          <w:color w:val="000000" w:themeColor="text1"/>
        </w:rPr>
        <w:t xml:space="preserve">Figura </w:t>
      </w:r>
      <w:r>
        <w:rPr>
          <w:noProof/>
          <w:color w:val="000000" w:themeColor="text1"/>
        </w:rPr>
        <w:t>11</w:t>
      </w:r>
      <w:r w:rsidR="00251071">
        <w:rPr>
          <w:rFonts w:cs="Times New Roman"/>
        </w:rPr>
        <w:fldChar w:fldCharType="end"/>
      </w:r>
      <w:r>
        <w:rPr>
          <w:rFonts w:cs="Times New Roman"/>
        </w:rPr>
        <w:t>). En el metamodelo de contenido (</w:t>
      </w:r>
      <w:r w:rsidRPr="000700BF">
        <w:rPr>
          <w:rFonts w:cs="Times New Roman"/>
          <w:i/>
        </w:rPr>
        <w:t>Content</w:t>
      </w:r>
      <w:r>
        <w:rPr>
          <w:rFonts w:cs="Times New Roman"/>
        </w:rPr>
        <w:t>) se tienen los diversos elementos de interfaz (</w:t>
      </w:r>
      <w:r>
        <w:rPr>
          <w:rFonts w:cs="Times New Roman"/>
          <w:i/>
        </w:rPr>
        <w:t>u</w:t>
      </w:r>
      <w:r w:rsidRPr="000700BF">
        <w:rPr>
          <w:rFonts w:cs="Times New Roman"/>
          <w:i/>
        </w:rPr>
        <w:t>IElements</w:t>
      </w:r>
      <w:r>
        <w:rPr>
          <w:rFonts w:cs="Times New Roman"/>
        </w:rPr>
        <w:t xml:space="preserve">) correspondientes a la web 1.0. Entre estos elementos están los </w:t>
      </w:r>
      <w:r w:rsidRPr="000700BF">
        <w:rPr>
          <w:rFonts w:cs="Times New Roman"/>
          <w:i/>
        </w:rPr>
        <w:t>textI</w:t>
      </w:r>
      <w:r>
        <w:rPr>
          <w:rFonts w:cs="Times New Roman"/>
          <w:i/>
        </w:rPr>
        <w:t>n</w:t>
      </w:r>
      <w:r w:rsidRPr="000700BF">
        <w:rPr>
          <w:rFonts w:cs="Times New Roman"/>
          <w:i/>
        </w:rPr>
        <w:t>put</w:t>
      </w:r>
      <w:r>
        <w:rPr>
          <w:rFonts w:cs="Times New Roman"/>
        </w:rPr>
        <w:t xml:space="preserve">; los </w:t>
      </w:r>
      <w:r w:rsidRPr="000700BF">
        <w:rPr>
          <w:rFonts w:cs="Times New Roman"/>
        </w:rPr>
        <w:t>enlaces</w:t>
      </w:r>
      <w:r>
        <w:rPr>
          <w:rFonts w:cs="Times New Roman"/>
        </w:rPr>
        <w:t>, que podrían corresponder a navegaciones internas de la aplicación (</w:t>
      </w:r>
      <w:r w:rsidRPr="000700BF">
        <w:rPr>
          <w:rFonts w:cs="Times New Roman"/>
          <w:i/>
        </w:rPr>
        <w:t>anchor</w:t>
      </w:r>
      <w:r>
        <w:rPr>
          <w:rFonts w:cs="Times New Roman"/>
        </w:rPr>
        <w:t>), o bien a navegaciones externas (</w:t>
      </w:r>
      <w:r w:rsidRPr="000700BF">
        <w:rPr>
          <w:rFonts w:cs="Times New Roman"/>
          <w:i/>
        </w:rPr>
        <w:t>externalLink</w:t>
      </w:r>
      <w:r>
        <w:rPr>
          <w:rFonts w:cs="Times New Roman"/>
        </w:rPr>
        <w:t xml:space="preserve">); los </w:t>
      </w:r>
      <w:r w:rsidRPr="000700BF">
        <w:rPr>
          <w:rFonts w:cs="Times New Roman"/>
          <w:i/>
        </w:rPr>
        <w:t>button</w:t>
      </w:r>
      <w:r>
        <w:rPr>
          <w:rFonts w:cs="Times New Roman"/>
          <w:i/>
        </w:rPr>
        <w:t>;</w:t>
      </w:r>
      <w:r>
        <w:rPr>
          <w:rFonts w:cs="Times New Roman"/>
        </w:rPr>
        <w:t xml:space="preserve"> los elementos del tipo selección que </w:t>
      </w:r>
      <w:r>
        <w:rPr>
          <w:rFonts w:cs="Times New Roman"/>
        </w:rPr>
        <w:lastRenderedPageBreak/>
        <w:t xml:space="preserve">corresponden a los </w:t>
      </w:r>
      <w:r w:rsidRPr="000700BF">
        <w:rPr>
          <w:rFonts w:cs="Times New Roman"/>
          <w:i/>
        </w:rPr>
        <w:t>choice</w:t>
      </w:r>
      <w:r>
        <w:rPr>
          <w:rFonts w:cs="Times New Roman"/>
          <w:i/>
        </w:rPr>
        <w:t xml:space="preserve"> </w:t>
      </w:r>
      <w:r>
        <w:rPr>
          <w:rFonts w:cs="Times New Roman"/>
        </w:rPr>
        <w:t xml:space="preserve"> y a los </w:t>
      </w:r>
      <w:r w:rsidRPr="000700BF">
        <w:rPr>
          <w:rFonts w:cs="Times New Roman"/>
          <w:i/>
        </w:rPr>
        <w:t>dropBox</w:t>
      </w:r>
      <w:r>
        <w:rPr>
          <w:rFonts w:cs="Times New Roman"/>
        </w:rPr>
        <w:t xml:space="preserve">; los </w:t>
      </w:r>
      <w:r w:rsidRPr="000700BF">
        <w:rPr>
          <w:rFonts w:cs="Times New Roman"/>
          <w:i/>
        </w:rPr>
        <w:t>text</w:t>
      </w:r>
      <w:r>
        <w:rPr>
          <w:rFonts w:cs="Times New Roman"/>
          <w:i/>
        </w:rPr>
        <w:t xml:space="preserve">, </w:t>
      </w:r>
      <w:r>
        <w:rPr>
          <w:rFonts w:cs="Times New Roman"/>
        </w:rPr>
        <w:t xml:space="preserve">para texto plano en las páginas; </w:t>
      </w:r>
      <w:r w:rsidRPr="000700BF">
        <w:rPr>
          <w:rFonts w:cs="Times New Roman"/>
          <w:i/>
        </w:rPr>
        <w:t>htmlText</w:t>
      </w:r>
      <w:r>
        <w:rPr>
          <w:rFonts w:cs="Times New Roman"/>
          <w:i/>
        </w:rPr>
        <w:t xml:space="preserve">, </w:t>
      </w:r>
      <w:r>
        <w:rPr>
          <w:rFonts w:cs="Times New Roman"/>
        </w:rPr>
        <w:t xml:space="preserve">para el despliegue de cualquier texto HTML; y el elemento del tipo </w:t>
      </w:r>
      <w:r w:rsidRPr="000700BF">
        <w:rPr>
          <w:rFonts w:cs="Times New Roman"/>
          <w:i/>
        </w:rPr>
        <w:t>multimedia</w:t>
      </w:r>
      <w:r>
        <w:rPr>
          <w:rFonts w:cs="Times New Roman"/>
          <w:i/>
        </w:rPr>
        <w:t xml:space="preserve"> </w:t>
      </w:r>
      <w:r>
        <w:rPr>
          <w:rFonts w:cs="Times New Roman"/>
        </w:rPr>
        <w:t xml:space="preserve">para audio y video. Cada uno de estos elementos cuenta con sus respectivos </w:t>
      </w:r>
      <w:r>
        <w:rPr>
          <w:rFonts w:cs="Times New Roman"/>
          <w:i/>
        </w:rPr>
        <w:t xml:space="preserve">atributos </w:t>
      </w:r>
      <w:r>
        <w:rPr>
          <w:rFonts w:cs="Times New Roman"/>
        </w:rPr>
        <w:t xml:space="preserve">para identificar a sus propiedades intrínsecas.  El </w:t>
      </w:r>
      <w:r w:rsidRPr="000700BF">
        <w:rPr>
          <w:rFonts w:cs="Times New Roman"/>
          <w:i/>
        </w:rPr>
        <w:t>compositeUIElement</w:t>
      </w:r>
      <w:r>
        <w:rPr>
          <w:rFonts w:cs="Times New Roman"/>
          <w:i/>
        </w:rPr>
        <w:t xml:space="preserve"> </w:t>
      </w:r>
      <w:r>
        <w:rPr>
          <w:rFonts w:cs="Times New Roman"/>
        </w:rPr>
        <w:t xml:space="preserve">contiene a los distintos </w:t>
      </w:r>
      <w:r>
        <w:rPr>
          <w:rFonts w:cs="Times New Roman"/>
          <w:i/>
        </w:rPr>
        <w:t>u</w:t>
      </w:r>
      <w:r w:rsidRPr="000700BF">
        <w:rPr>
          <w:rFonts w:cs="Times New Roman"/>
          <w:i/>
        </w:rPr>
        <w:t>IElements</w:t>
      </w:r>
      <w:r>
        <w:rPr>
          <w:rFonts w:cs="Times New Roman"/>
          <w:i/>
        </w:rPr>
        <w:t xml:space="preserve"> </w:t>
      </w:r>
      <w:r>
        <w:rPr>
          <w:rFonts w:cs="Times New Roman"/>
        </w:rPr>
        <w:t xml:space="preserve">y en él pueden definirse condiciones de tipo </w:t>
      </w:r>
      <w:r w:rsidRPr="000700BF">
        <w:rPr>
          <w:rFonts w:cs="Times New Roman"/>
          <w:i/>
        </w:rPr>
        <w:t>orderBy</w:t>
      </w:r>
      <w:r>
        <w:rPr>
          <w:rFonts w:cs="Times New Roman"/>
        </w:rPr>
        <w:t xml:space="preserve"> y </w:t>
      </w:r>
      <w:r w:rsidRPr="000700BF">
        <w:rPr>
          <w:rFonts w:cs="Times New Roman"/>
          <w:i/>
        </w:rPr>
        <w:t>groupBy</w:t>
      </w:r>
      <w:r>
        <w:rPr>
          <w:rFonts w:cs="Times New Roman"/>
          <w:i/>
        </w:rPr>
        <w:t xml:space="preserve">, </w:t>
      </w:r>
      <w:r>
        <w:rPr>
          <w:rFonts w:cs="Times New Roman"/>
        </w:rPr>
        <w:t xml:space="preserve">en caso que sea necesario obtener datos del modelo de dominio. El elemento de interfaz </w:t>
      </w:r>
      <w:r>
        <w:rPr>
          <w:rFonts w:cs="Times New Roman"/>
          <w:i/>
        </w:rPr>
        <w:t>f</w:t>
      </w:r>
      <w:r w:rsidRPr="000700BF">
        <w:rPr>
          <w:rFonts w:cs="Times New Roman"/>
          <w:i/>
        </w:rPr>
        <w:t>orm</w:t>
      </w:r>
      <w:r>
        <w:rPr>
          <w:rFonts w:cs="Times New Roman"/>
        </w:rPr>
        <w:t xml:space="preserve"> extiende al </w:t>
      </w:r>
      <w:r>
        <w:rPr>
          <w:rFonts w:cs="Times New Roman"/>
          <w:i/>
        </w:rPr>
        <w:t>c</w:t>
      </w:r>
      <w:r w:rsidRPr="000700BF">
        <w:rPr>
          <w:rFonts w:cs="Times New Roman"/>
          <w:i/>
        </w:rPr>
        <w:t>ompositeUIElement</w:t>
      </w:r>
      <w:r>
        <w:rPr>
          <w:rFonts w:cs="Times New Roman"/>
        </w:rPr>
        <w:t xml:space="preserve">, permitiendo definir a los distintos </w:t>
      </w:r>
      <w:r>
        <w:rPr>
          <w:rFonts w:cs="Times New Roman"/>
          <w:i/>
        </w:rPr>
        <w:t>u</w:t>
      </w:r>
      <w:r w:rsidRPr="000700BF">
        <w:rPr>
          <w:rFonts w:cs="Times New Roman"/>
          <w:i/>
        </w:rPr>
        <w:t>IElements</w:t>
      </w:r>
      <w:r>
        <w:rPr>
          <w:rFonts w:cs="Times New Roman"/>
          <w:i/>
        </w:rPr>
        <w:t xml:space="preserve"> </w:t>
      </w:r>
      <w:r>
        <w:rPr>
          <w:rFonts w:cs="Times New Roman"/>
        </w:rPr>
        <w:t xml:space="preserve">dentro de un formulario de entrada. El elemento de interfaz table contiene a los atributos </w:t>
      </w:r>
      <w:r w:rsidRPr="00F8303D">
        <w:rPr>
          <w:rFonts w:cs="Times New Roman"/>
          <w:i/>
        </w:rPr>
        <w:t>rows</w:t>
      </w:r>
      <w:r>
        <w:rPr>
          <w:rFonts w:cs="Times New Roman"/>
          <w:i/>
        </w:rPr>
        <w:t xml:space="preserve"> y columns </w:t>
      </w:r>
      <w:r>
        <w:rPr>
          <w:rFonts w:cs="Times New Roman"/>
        </w:rPr>
        <w:t>para establecer la cantidad de filas y columnas que contendrá la tabla, para desplegar a los distintos elementos de interfaz que pueden ser uIElement o compositeUIElement.</w:t>
      </w:r>
    </w:p>
    <w:p w:rsidR="00203601" w:rsidRDefault="00203601" w:rsidP="00203601">
      <w:pPr>
        <w:keepNext/>
        <w:jc w:val="center"/>
      </w:pPr>
      <w:r w:rsidRPr="00AA3496">
        <w:rPr>
          <w:rFonts w:cs="Times New Roman"/>
          <w:noProof/>
          <w:lang w:eastAsia="es-PY"/>
        </w:rPr>
        <w:drawing>
          <wp:inline distT="0" distB="0" distL="0" distR="0">
            <wp:extent cx="5356893" cy="2104043"/>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 de contenido y estructura.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6893" cy="2104043"/>
                    </a:xfrm>
                    <a:prstGeom prst="rect">
                      <a:avLst/>
                    </a:prstGeom>
                  </pic:spPr>
                </pic:pic>
              </a:graphicData>
            </a:graphic>
          </wp:inline>
        </w:drawing>
      </w:r>
    </w:p>
    <w:p w:rsidR="00203601" w:rsidRPr="00CC6E77" w:rsidRDefault="00203601" w:rsidP="00203601">
      <w:pPr>
        <w:pStyle w:val="Epgrafe"/>
        <w:jc w:val="center"/>
        <w:rPr>
          <w:b w:val="0"/>
          <w:color w:val="000000" w:themeColor="text1"/>
        </w:rPr>
      </w:pPr>
      <w:bookmarkStart w:id="139" w:name="_Ref422666622"/>
      <w:r w:rsidRPr="00C63A47">
        <w:rPr>
          <w:color w:val="000000" w:themeColor="text1"/>
        </w:rPr>
        <w:t xml:space="preserve">Figura </w:t>
      </w:r>
      <w:r w:rsidR="00251071" w:rsidRPr="00C63A47">
        <w:rPr>
          <w:color w:val="000000" w:themeColor="text1"/>
        </w:rPr>
        <w:fldChar w:fldCharType="begin"/>
      </w:r>
      <w:r w:rsidRPr="00C63A47">
        <w:rPr>
          <w:color w:val="000000" w:themeColor="text1"/>
        </w:rPr>
        <w:instrText xml:space="preserve"> SEQ Figura \* ARABIC </w:instrText>
      </w:r>
      <w:r w:rsidR="00251071" w:rsidRPr="00C63A47">
        <w:rPr>
          <w:color w:val="000000" w:themeColor="text1"/>
        </w:rPr>
        <w:fldChar w:fldCharType="separate"/>
      </w:r>
      <w:r>
        <w:rPr>
          <w:noProof/>
          <w:color w:val="000000" w:themeColor="text1"/>
        </w:rPr>
        <w:t>11</w:t>
      </w:r>
      <w:r w:rsidR="00251071" w:rsidRPr="00C63A47">
        <w:rPr>
          <w:color w:val="000000" w:themeColor="text1"/>
        </w:rPr>
        <w:fldChar w:fldCharType="end"/>
      </w:r>
      <w:bookmarkEnd w:id="139"/>
      <w:r w:rsidRPr="00C63A47">
        <w:rPr>
          <w:b w:val="0"/>
          <w:color w:val="000000" w:themeColor="text1"/>
        </w:rPr>
        <w:t xml:space="preserve"> Metamodelo de Contenido y Estructura de MoWebA</w:t>
      </w:r>
      <w:r>
        <w:rPr>
          <w:b w:val="0"/>
          <w:color w:val="000000" w:themeColor="text1"/>
        </w:rPr>
        <w:tab/>
      </w:r>
    </w:p>
    <w:p w:rsidR="00203601" w:rsidRDefault="00203601" w:rsidP="00203601">
      <w:pPr>
        <w:jc w:val="both"/>
        <w:rPr>
          <w:rFonts w:cs="Times New Roman"/>
        </w:rPr>
      </w:pPr>
      <w:r>
        <w:rPr>
          <w:rFonts w:cs="Times New Roman"/>
        </w:rPr>
        <w:t>El metomodelo de estructura (</w:t>
      </w:r>
      <w:r w:rsidRPr="001748C7">
        <w:rPr>
          <w:rFonts w:cs="Times New Roman"/>
          <w:i/>
        </w:rPr>
        <w:t>Layout</w:t>
      </w:r>
      <w:r>
        <w:rPr>
          <w:rFonts w:cs="Times New Roman"/>
        </w:rPr>
        <w:t xml:space="preserve">) permite establecer a cada uno de los </w:t>
      </w:r>
      <w:r w:rsidRPr="001748C7">
        <w:rPr>
          <w:rFonts w:cs="Times New Roman"/>
          <w:i/>
        </w:rPr>
        <w:t>compositeUIElement</w:t>
      </w:r>
      <w:r>
        <w:rPr>
          <w:rFonts w:cs="Times New Roman"/>
        </w:rPr>
        <w:t xml:space="preserve"> definidos en el metamodelo de contenido,</w:t>
      </w:r>
      <w:r>
        <w:rPr>
          <w:rFonts w:cs="Times New Roman"/>
          <w:i/>
        </w:rPr>
        <w:t xml:space="preserve"> </w:t>
      </w:r>
      <w:r>
        <w:rPr>
          <w:rFonts w:cs="Times New Roman"/>
        </w:rPr>
        <w:t xml:space="preserve">una posición específica dentro de las páginas. Un </w:t>
      </w:r>
      <w:r w:rsidRPr="001748C7">
        <w:rPr>
          <w:rFonts w:cs="Times New Roman"/>
          <w:i/>
        </w:rPr>
        <w:t>Layout</w:t>
      </w:r>
      <w:r>
        <w:rPr>
          <w:rFonts w:cs="Times New Roman"/>
          <w:i/>
        </w:rPr>
        <w:t xml:space="preserve"> </w:t>
      </w:r>
      <w:r>
        <w:rPr>
          <w:rFonts w:cs="Times New Roman"/>
        </w:rPr>
        <w:t xml:space="preserve">está compuesto de uno o muchos </w:t>
      </w:r>
      <w:r w:rsidRPr="001748C7">
        <w:rPr>
          <w:rFonts w:cs="Times New Roman"/>
          <w:i/>
        </w:rPr>
        <w:t>Layout</w:t>
      </w:r>
      <w:r>
        <w:rPr>
          <w:rFonts w:cs="Times New Roman"/>
        </w:rPr>
        <w:t>, y cada uno de ellos a la vez puede tener una o varias propiedades definidas, que corresponden a sus coordenadas posicionales.</w:t>
      </w:r>
    </w:p>
    <w:p w:rsidR="00203601" w:rsidRDefault="00203601" w:rsidP="00203601">
      <w:pPr>
        <w:jc w:val="both"/>
        <w:rPr>
          <w:rFonts w:cs="Times New Roman"/>
        </w:rPr>
      </w:pPr>
      <w:r>
        <w:rPr>
          <w:rFonts w:cs="Times New Roman"/>
        </w:rPr>
        <w:t xml:space="preserve">Los metamodelos </w:t>
      </w:r>
      <w:r w:rsidRPr="001748C7">
        <w:rPr>
          <w:rFonts w:cs="Times New Roman"/>
          <w:i/>
        </w:rPr>
        <w:t>Content</w:t>
      </w:r>
      <w:r>
        <w:rPr>
          <w:rFonts w:cs="Times New Roman"/>
          <w:i/>
        </w:rPr>
        <w:t xml:space="preserve"> </w:t>
      </w:r>
      <w:r>
        <w:rPr>
          <w:rFonts w:cs="Times New Roman"/>
        </w:rPr>
        <w:t xml:space="preserve">y </w:t>
      </w:r>
      <w:r w:rsidRPr="001748C7">
        <w:rPr>
          <w:rFonts w:cs="Times New Roman"/>
          <w:i/>
        </w:rPr>
        <w:t>Layout</w:t>
      </w:r>
      <w:r>
        <w:rPr>
          <w:rFonts w:cs="Times New Roman"/>
          <w:i/>
        </w:rPr>
        <w:t xml:space="preserve"> </w:t>
      </w:r>
      <w:r>
        <w:rPr>
          <w:rFonts w:cs="Times New Roman"/>
        </w:rPr>
        <w:t>definen la sintaxis abstracta de la capa de presentación de MoWebA por medio del estándar MOF (</w:t>
      </w:r>
      <w:r w:rsidRPr="001748C7">
        <w:rPr>
          <w:rFonts w:cs="Times New Roman"/>
          <w:i/>
        </w:rPr>
        <w:t>Meta Object Facility</w:t>
      </w:r>
      <w:r>
        <w:rPr>
          <w:rFonts w:cs="Times New Roman"/>
        </w:rPr>
        <w:t>). La sintaxis concreta de MoWebA es llevada a cabo por medio de UML, utilizando la técnica de perfil (</w:t>
      </w:r>
      <w:r w:rsidRPr="001748C7">
        <w:rPr>
          <w:rFonts w:cs="Times New Roman"/>
          <w:i/>
        </w:rPr>
        <w:t>profiling</w:t>
      </w:r>
      <w:r>
        <w:rPr>
          <w:rFonts w:cs="Times New Roman"/>
        </w:rPr>
        <w:t xml:space="preserve">), que permite agregar a UML los diversos estereotipos </w:t>
      </w:r>
      <w:r w:rsidRPr="001748C7">
        <w:rPr>
          <w:rFonts w:cs="Times New Roman"/>
          <w:i/>
        </w:rPr>
        <w:t>(stereotypes)</w:t>
      </w:r>
      <w:r>
        <w:rPr>
          <w:rFonts w:cs="Times New Roman"/>
        </w:rPr>
        <w:t xml:space="preserve"> y valores etiquetados (</w:t>
      </w:r>
      <w:r w:rsidRPr="001748C7">
        <w:rPr>
          <w:rFonts w:cs="Times New Roman"/>
          <w:i/>
        </w:rPr>
        <w:t>tagged values</w:t>
      </w:r>
      <w:r>
        <w:rPr>
          <w:rFonts w:cs="Times New Roman"/>
        </w:rPr>
        <w:t xml:space="preserve">) propios de MoWebA. Los perfiles </w:t>
      </w:r>
      <w:r w:rsidRPr="001748C7">
        <w:rPr>
          <w:rFonts w:cs="Times New Roman"/>
          <w:i/>
        </w:rPr>
        <w:t>Content</w:t>
      </w:r>
      <w:r>
        <w:rPr>
          <w:rFonts w:cs="Times New Roman"/>
          <w:i/>
        </w:rPr>
        <w:t xml:space="preserve"> y Layout</w:t>
      </w:r>
      <w:r>
        <w:rPr>
          <w:rFonts w:cs="Times New Roman"/>
        </w:rPr>
        <w:t xml:space="preserve"> permiten definir los PIM de presentación de una aplicación modelada con MoWebA. Los perfiles de Contenido y Estructura se presentan en la </w:t>
      </w:r>
      <w:fldSimple w:instr=" REF _Ref422666722 \h  \* MERGEFORMAT ">
        <w:r w:rsidRPr="0044101A">
          <w:t>Figura</w:t>
        </w:r>
        <w:r w:rsidRPr="0044101A">
          <w:rPr>
            <w:b/>
          </w:rPr>
          <w:t xml:space="preserve"> </w:t>
        </w:r>
        <w:r w:rsidRPr="002E5017">
          <w:rPr>
            <w:noProof/>
          </w:rPr>
          <w:t>12</w:t>
        </w:r>
      </w:fldSimple>
      <w:r>
        <w:t xml:space="preserve"> y en la </w:t>
      </w:r>
      <w:fldSimple w:instr=" REF _Ref422736146 \h  \* MERGEFORMAT ">
        <w:r w:rsidRPr="002E5017">
          <w:rPr>
            <w:color w:val="000000" w:themeColor="text1"/>
          </w:rPr>
          <w:t>Figura</w:t>
        </w:r>
        <w:r w:rsidRPr="002E5017">
          <w:rPr>
            <w:b/>
            <w:color w:val="000000" w:themeColor="text1"/>
          </w:rPr>
          <w:t xml:space="preserve"> </w:t>
        </w:r>
        <w:r w:rsidRPr="002E5017">
          <w:rPr>
            <w:noProof/>
            <w:color w:val="000000" w:themeColor="text1"/>
          </w:rPr>
          <w:t>13</w:t>
        </w:r>
      </w:fldSimple>
      <w:r>
        <w:rPr>
          <w:rFonts w:cs="Times New Roman"/>
        </w:rPr>
        <w:t>.</w:t>
      </w:r>
    </w:p>
    <w:p w:rsidR="00203601" w:rsidRDefault="00203601" w:rsidP="00203601">
      <w:pPr>
        <w:keepNext/>
        <w:jc w:val="center"/>
      </w:pPr>
      <w:r w:rsidRPr="00AA3496">
        <w:rPr>
          <w:rFonts w:cs="Times New Roman"/>
          <w:noProof/>
          <w:lang w:eastAsia="es-PY"/>
        </w:rPr>
        <w:lastRenderedPageBreak/>
        <w:drawing>
          <wp:inline distT="0" distB="0" distL="0" distR="0">
            <wp:extent cx="3824057" cy="2317039"/>
            <wp:effectExtent l="0" t="0" r="0" b="0"/>
            <wp:docPr id="15"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esDeContenidoYEstructura.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4057" cy="2317039"/>
                    </a:xfrm>
                    <a:prstGeom prst="rect">
                      <a:avLst/>
                    </a:prstGeom>
                  </pic:spPr>
                </pic:pic>
              </a:graphicData>
            </a:graphic>
          </wp:inline>
        </w:drawing>
      </w:r>
    </w:p>
    <w:p w:rsidR="00203601" w:rsidRPr="00C63A47" w:rsidRDefault="00203601" w:rsidP="00203601">
      <w:pPr>
        <w:pStyle w:val="Epgrafe"/>
        <w:jc w:val="center"/>
        <w:rPr>
          <w:b w:val="0"/>
          <w:color w:val="000000" w:themeColor="text1"/>
        </w:rPr>
      </w:pPr>
      <w:bookmarkStart w:id="140" w:name="_Ref422666722"/>
      <w:r w:rsidRPr="00C63A47">
        <w:rPr>
          <w:color w:val="000000" w:themeColor="text1"/>
        </w:rPr>
        <w:t xml:space="preserve">Figura </w:t>
      </w:r>
      <w:r w:rsidR="00251071" w:rsidRPr="00C63A47">
        <w:rPr>
          <w:color w:val="000000" w:themeColor="text1"/>
        </w:rPr>
        <w:fldChar w:fldCharType="begin"/>
      </w:r>
      <w:r w:rsidRPr="00C63A47">
        <w:rPr>
          <w:color w:val="000000" w:themeColor="text1"/>
        </w:rPr>
        <w:instrText xml:space="preserve"> SEQ Figura \* ARABIC </w:instrText>
      </w:r>
      <w:r w:rsidR="00251071" w:rsidRPr="00C63A47">
        <w:rPr>
          <w:color w:val="000000" w:themeColor="text1"/>
        </w:rPr>
        <w:fldChar w:fldCharType="separate"/>
      </w:r>
      <w:r>
        <w:rPr>
          <w:noProof/>
          <w:color w:val="000000" w:themeColor="text1"/>
        </w:rPr>
        <w:t>12</w:t>
      </w:r>
      <w:r w:rsidR="00251071" w:rsidRPr="00C63A47">
        <w:rPr>
          <w:color w:val="000000" w:themeColor="text1"/>
        </w:rPr>
        <w:fldChar w:fldCharType="end"/>
      </w:r>
      <w:bookmarkEnd w:id="140"/>
      <w:r w:rsidRPr="00C63A47">
        <w:rPr>
          <w:b w:val="0"/>
          <w:color w:val="000000" w:themeColor="text1"/>
        </w:rPr>
        <w:t xml:space="preserve"> Perfil de Contenido de MoWeb</w:t>
      </w:r>
      <w:r>
        <w:rPr>
          <w:b w:val="0"/>
          <w:color w:val="000000" w:themeColor="text1"/>
        </w:rPr>
        <w:t>A</w:t>
      </w:r>
    </w:p>
    <w:p w:rsidR="00203601" w:rsidRDefault="00203601" w:rsidP="00203601">
      <w:pPr>
        <w:pStyle w:val="Epgrafe"/>
        <w:keepNext/>
        <w:ind w:left="1416" w:firstLine="708"/>
        <w:jc w:val="both"/>
      </w:pPr>
      <w:r>
        <w:rPr>
          <w:noProof/>
          <w:lang w:val="es-PY" w:eastAsia="es-PY"/>
        </w:rPr>
        <w:drawing>
          <wp:inline distT="0" distB="0" distL="0" distR="0">
            <wp:extent cx="2754420" cy="1838781"/>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rofile.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5018" cy="1839180"/>
                    </a:xfrm>
                    <a:prstGeom prst="rect">
                      <a:avLst/>
                    </a:prstGeom>
                  </pic:spPr>
                </pic:pic>
              </a:graphicData>
            </a:graphic>
          </wp:inline>
        </w:drawing>
      </w:r>
    </w:p>
    <w:p w:rsidR="00203601" w:rsidRPr="00A127A0" w:rsidRDefault="00203601" w:rsidP="00203601">
      <w:pPr>
        <w:pStyle w:val="Epgrafe"/>
        <w:ind w:left="2124" w:firstLine="708"/>
        <w:jc w:val="both"/>
        <w:rPr>
          <w:color w:val="000000" w:themeColor="text1"/>
        </w:rPr>
      </w:pPr>
      <w:bookmarkStart w:id="141" w:name="_Ref422736146"/>
      <w:r w:rsidRPr="00A127A0">
        <w:rPr>
          <w:color w:val="000000" w:themeColor="text1"/>
        </w:rPr>
        <w:t xml:space="preserve">Figura </w:t>
      </w:r>
      <w:r w:rsidR="00251071" w:rsidRPr="00A127A0">
        <w:rPr>
          <w:color w:val="000000" w:themeColor="text1"/>
        </w:rPr>
        <w:fldChar w:fldCharType="begin"/>
      </w:r>
      <w:r w:rsidRPr="00A127A0">
        <w:rPr>
          <w:color w:val="000000" w:themeColor="text1"/>
        </w:rPr>
        <w:instrText xml:space="preserve"> SEQ Figura \* ARABIC </w:instrText>
      </w:r>
      <w:r w:rsidR="00251071" w:rsidRPr="00A127A0">
        <w:rPr>
          <w:color w:val="000000" w:themeColor="text1"/>
        </w:rPr>
        <w:fldChar w:fldCharType="separate"/>
      </w:r>
      <w:r>
        <w:rPr>
          <w:noProof/>
          <w:color w:val="000000" w:themeColor="text1"/>
        </w:rPr>
        <w:t>13</w:t>
      </w:r>
      <w:r w:rsidR="00251071" w:rsidRPr="00A127A0">
        <w:rPr>
          <w:color w:val="000000" w:themeColor="text1"/>
        </w:rPr>
        <w:fldChar w:fldCharType="end"/>
      </w:r>
      <w:bookmarkEnd w:id="141"/>
      <w:r w:rsidRPr="00A127A0">
        <w:rPr>
          <w:color w:val="000000" w:themeColor="text1"/>
        </w:rPr>
        <w:t xml:space="preserve"> </w:t>
      </w:r>
      <w:r w:rsidRPr="00A127A0">
        <w:rPr>
          <w:b w:val="0"/>
          <w:color w:val="000000" w:themeColor="text1"/>
        </w:rPr>
        <w:t>Perfil de estructura de MoWebA</w:t>
      </w:r>
    </w:p>
    <w:p w:rsidR="00203601" w:rsidRDefault="00203601" w:rsidP="00203601">
      <w:pPr>
        <w:jc w:val="both"/>
        <w:rPr>
          <w:rFonts w:cs="Times New Roman"/>
        </w:rPr>
      </w:pPr>
      <w:r>
        <w:rPr>
          <w:rFonts w:cs="Times New Roman"/>
        </w:rPr>
        <w:t xml:space="preserve">A modo de ejemplo, se presenta en la </w:t>
      </w:r>
      <w:fldSimple w:instr=" REF _Ref422666791 \h  \* MERGEFORMAT ">
        <w:r w:rsidRPr="0044101A">
          <w:t>Figura</w:t>
        </w:r>
        <w:r w:rsidRPr="0044101A">
          <w:rPr>
            <w:b/>
          </w:rPr>
          <w:t xml:space="preserve"> </w:t>
        </w:r>
        <w:r w:rsidRPr="002E5017">
          <w:rPr>
            <w:noProof/>
          </w:rPr>
          <w:t>14</w:t>
        </w:r>
      </w:fldSimple>
      <w:r>
        <w:rPr>
          <w:rFonts w:cs="Times New Roman"/>
        </w:rPr>
        <w:t xml:space="preserve">, el PIM correspondiente a la presentación de una aplicación con MoWebA, en la que se solicita el ingreso de datos personales, utilizando  para el modelado, el perfil de Contenido y el de Estructura. En la </w:t>
      </w:r>
      <w:fldSimple w:instr=" REF _Ref422666883 \h  \* MERGEFORMAT ">
        <w:r w:rsidRPr="0044101A">
          <w:t>Figura</w:t>
        </w:r>
        <w:r w:rsidRPr="0044101A">
          <w:rPr>
            <w:b/>
          </w:rPr>
          <w:t xml:space="preserve"> </w:t>
        </w:r>
        <w:r w:rsidRPr="0044101A">
          <w:rPr>
            <w:b/>
            <w:noProof/>
          </w:rPr>
          <w:t>1</w:t>
        </w:r>
        <w:r>
          <w:rPr>
            <w:b/>
            <w:noProof/>
          </w:rPr>
          <w:t>5</w:t>
        </w:r>
      </w:fldSimple>
      <w:r>
        <w:rPr>
          <w:rFonts w:cs="Times New Roman"/>
        </w:rPr>
        <w:t xml:space="preserve">, se presenta la interfaz de usuario obtenida a partir del PIM de la </w:t>
      </w:r>
      <w:fldSimple w:instr=" REF _Ref422666791 \h  \* MERGEFORMAT ">
        <w:r w:rsidRPr="0044101A">
          <w:t>Figura</w:t>
        </w:r>
        <w:r w:rsidRPr="0044101A">
          <w:rPr>
            <w:b/>
          </w:rPr>
          <w:t xml:space="preserve"> </w:t>
        </w:r>
        <w:r>
          <w:rPr>
            <w:noProof/>
          </w:rPr>
          <w:t>14</w:t>
        </w:r>
      </w:fldSimple>
      <w:r>
        <w:t xml:space="preserve">. </w:t>
      </w:r>
    </w:p>
    <w:p w:rsidR="00203601" w:rsidRDefault="00203601" w:rsidP="00203601">
      <w:pPr>
        <w:keepNext/>
        <w:jc w:val="center"/>
      </w:pPr>
      <w:r w:rsidRPr="005D335B">
        <w:rPr>
          <w:rFonts w:cs="Times New Roman"/>
          <w:noProof/>
          <w:lang w:eastAsia="es-PY"/>
        </w:rPr>
        <w:lastRenderedPageBreak/>
        <w:drawing>
          <wp:inline distT="0" distB="0" distL="0" distR="0">
            <wp:extent cx="5355839" cy="3275463"/>
            <wp:effectExtent l="19050" t="0" r="0" b="0"/>
            <wp:docPr id="18"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ingreso.jpg"/>
                    <pic:cNvPicPr/>
                  </pic:nvPicPr>
                  <pic:blipFill>
                    <a:blip r:embed="rId28" cstate="print"/>
                    <a:stretch>
                      <a:fillRect/>
                    </a:stretch>
                  </pic:blipFill>
                  <pic:spPr>
                    <a:xfrm>
                      <a:off x="0" y="0"/>
                      <a:ext cx="5359924" cy="3277961"/>
                    </a:xfrm>
                    <a:prstGeom prst="rect">
                      <a:avLst/>
                    </a:prstGeom>
                  </pic:spPr>
                </pic:pic>
              </a:graphicData>
            </a:graphic>
          </wp:inline>
        </w:drawing>
      </w:r>
    </w:p>
    <w:p w:rsidR="00203601" w:rsidRPr="00C63A47" w:rsidRDefault="00203601" w:rsidP="00203601">
      <w:pPr>
        <w:pStyle w:val="Epgrafe"/>
        <w:jc w:val="center"/>
        <w:rPr>
          <w:b w:val="0"/>
          <w:color w:val="000000" w:themeColor="text1"/>
        </w:rPr>
      </w:pPr>
      <w:bookmarkStart w:id="142" w:name="_Ref422666791"/>
      <w:commentRangeStart w:id="143"/>
      <w:r w:rsidRPr="00C63A47">
        <w:rPr>
          <w:color w:val="000000" w:themeColor="text1"/>
        </w:rPr>
        <w:t xml:space="preserve">Figura </w:t>
      </w:r>
      <w:r w:rsidR="00251071" w:rsidRPr="00C63A47">
        <w:rPr>
          <w:color w:val="000000" w:themeColor="text1"/>
        </w:rPr>
        <w:fldChar w:fldCharType="begin"/>
      </w:r>
      <w:r w:rsidRPr="00C63A47">
        <w:rPr>
          <w:color w:val="000000" w:themeColor="text1"/>
        </w:rPr>
        <w:instrText xml:space="preserve"> SEQ Figura \* ARABIC </w:instrText>
      </w:r>
      <w:r w:rsidR="00251071" w:rsidRPr="00C63A47">
        <w:rPr>
          <w:color w:val="000000" w:themeColor="text1"/>
        </w:rPr>
        <w:fldChar w:fldCharType="separate"/>
      </w:r>
      <w:r>
        <w:rPr>
          <w:noProof/>
          <w:color w:val="000000" w:themeColor="text1"/>
        </w:rPr>
        <w:t>14</w:t>
      </w:r>
      <w:r w:rsidR="00251071" w:rsidRPr="00C63A47">
        <w:rPr>
          <w:color w:val="000000" w:themeColor="text1"/>
        </w:rPr>
        <w:fldChar w:fldCharType="end"/>
      </w:r>
      <w:bookmarkEnd w:id="142"/>
      <w:r w:rsidRPr="00C63A47">
        <w:rPr>
          <w:b w:val="0"/>
          <w:color w:val="000000" w:themeColor="text1"/>
        </w:rPr>
        <w:t xml:space="preserve"> </w:t>
      </w:r>
      <w:commentRangeStart w:id="144"/>
      <w:r w:rsidRPr="00C63A47">
        <w:rPr>
          <w:b w:val="0"/>
          <w:color w:val="000000" w:themeColor="text1"/>
        </w:rPr>
        <w:t>PIM</w:t>
      </w:r>
      <w:commentRangeEnd w:id="144"/>
      <w:r>
        <w:rPr>
          <w:rStyle w:val="Refdecomentario"/>
          <w:b w:val="0"/>
          <w:bCs w:val="0"/>
          <w:color w:val="auto"/>
        </w:rPr>
        <w:commentReference w:id="144"/>
      </w:r>
      <w:r w:rsidRPr="00C63A47">
        <w:rPr>
          <w:b w:val="0"/>
          <w:color w:val="000000" w:themeColor="text1"/>
        </w:rPr>
        <w:t xml:space="preserve"> modelado con el perfil de contenido de MoWebA</w:t>
      </w:r>
      <w:commentRangeEnd w:id="143"/>
      <w:r>
        <w:rPr>
          <w:rStyle w:val="Refdecomentario"/>
          <w:b w:val="0"/>
          <w:bCs w:val="0"/>
          <w:color w:val="auto"/>
        </w:rPr>
        <w:commentReference w:id="143"/>
      </w:r>
    </w:p>
    <w:p w:rsidR="00203601" w:rsidRDefault="00203601" w:rsidP="00203601">
      <w:pPr>
        <w:keepNext/>
        <w:jc w:val="center"/>
      </w:pPr>
      <w:r w:rsidRPr="005D335B">
        <w:rPr>
          <w:rFonts w:cs="Times New Roman"/>
          <w:noProof/>
          <w:lang w:eastAsia="es-PY"/>
        </w:rPr>
        <w:drawing>
          <wp:inline distT="0" distB="0" distL="0" distR="0">
            <wp:extent cx="3811793" cy="3337867"/>
            <wp:effectExtent l="0" t="0" r="0" b="0"/>
            <wp:docPr id="19"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19 23.41.34.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1793" cy="3337867"/>
                    </a:xfrm>
                    <a:prstGeom prst="rect">
                      <a:avLst/>
                    </a:prstGeom>
                  </pic:spPr>
                </pic:pic>
              </a:graphicData>
            </a:graphic>
          </wp:inline>
        </w:drawing>
      </w:r>
    </w:p>
    <w:p w:rsidR="00203601" w:rsidRPr="00C63A47" w:rsidRDefault="00203601" w:rsidP="00203601">
      <w:pPr>
        <w:pStyle w:val="Epgrafe"/>
        <w:jc w:val="center"/>
        <w:rPr>
          <w:b w:val="0"/>
          <w:color w:val="000000" w:themeColor="text1"/>
        </w:rPr>
      </w:pPr>
      <w:bookmarkStart w:id="145" w:name="_Ref422666883"/>
      <w:r w:rsidRPr="00C63A47">
        <w:rPr>
          <w:color w:val="000000" w:themeColor="text1"/>
        </w:rPr>
        <w:t xml:space="preserve">Figura </w:t>
      </w:r>
      <w:r w:rsidR="00251071" w:rsidRPr="00C63A47">
        <w:rPr>
          <w:color w:val="000000" w:themeColor="text1"/>
        </w:rPr>
        <w:fldChar w:fldCharType="begin"/>
      </w:r>
      <w:r w:rsidRPr="00C63A47">
        <w:rPr>
          <w:color w:val="000000" w:themeColor="text1"/>
        </w:rPr>
        <w:instrText xml:space="preserve"> SEQ Figura \* ARABIC </w:instrText>
      </w:r>
      <w:r w:rsidR="00251071" w:rsidRPr="00C63A47">
        <w:rPr>
          <w:color w:val="000000" w:themeColor="text1"/>
        </w:rPr>
        <w:fldChar w:fldCharType="separate"/>
      </w:r>
      <w:r>
        <w:rPr>
          <w:noProof/>
          <w:color w:val="000000" w:themeColor="text1"/>
        </w:rPr>
        <w:t>15</w:t>
      </w:r>
      <w:r w:rsidR="00251071" w:rsidRPr="00C63A47">
        <w:rPr>
          <w:color w:val="000000" w:themeColor="text1"/>
        </w:rPr>
        <w:fldChar w:fldCharType="end"/>
      </w:r>
      <w:bookmarkEnd w:id="145"/>
      <w:r w:rsidRPr="00C63A47">
        <w:rPr>
          <w:b w:val="0"/>
          <w:color w:val="000000" w:themeColor="text1"/>
        </w:rPr>
        <w:t xml:space="preserve"> Interfaz obtenida a partir del PIM presentado en la Figura 1</w:t>
      </w:r>
      <w:r>
        <w:rPr>
          <w:b w:val="0"/>
          <w:color w:val="000000" w:themeColor="text1"/>
        </w:rPr>
        <w:t>4</w:t>
      </w:r>
    </w:p>
    <w:p w:rsidR="00203601" w:rsidRPr="001462F3" w:rsidRDefault="00203601" w:rsidP="00203601">
      <w:pPr>
        <w:rPr>
          <w:b/>
          <w:caps/>
        </w:rPr>
      </w:pPr>
      <w:commentRangeStart w:id="146"/>
      <w:r w:rsidRPr="001462F3">
        <w:rPr>
          <w:b/>
          <w:caps/>
        </w:rPr>
        <w:t>3</w:t>
      </w:r>
      <w:r>
        <w:rPr>
          <w:b/>
          <w:caps/>
        </w:rPr>
        <w:t>.3.2</w:t>
      </w:r>
      <w:r w:rsidRPr="001462F3">
        <w:rPr>
          <w:b/>
          <w:caps/>
        </w:rPr>
        <w:t xml:space="preserve"> </w:t>
      </w:r>
      <w:r w:rsidRPr="00CB52A9">
        <w:rPr>
          <w:b/>
        </w:rPr>
        <w:t xml:space="preserve">El </w:t>
      </w:r>
      <w:commentRangeStart w:id="147"/>
      <w:r w:rsidRPr="00CB52A9">
        <w:rPr>
          <w:b/>
        </w:rPr>
        <w:t>enfoque</w:t>
      </w:r>
      <w:commentRangeEnd w:id="147"/>
      <w:r>
        <w:rPr>
          <w:rStyle w:val="Refdecomentario"/>
        </w:rPr>
        <w:commentReference w:id="147"/>
      </w:r>
      <w:r w:rsidRPr="00CB52A9">
        <w:rPr>
          <w:b/>
        </w:rPr>
        <w:t xml:space="preserve"> utilizado con MoWebA para la generación de interfaces</w:t>
      </w:r>
      <w:r w:rsidRPr="001462F3">
        <w:rPr>
          <w:b/>
          <w:caps/>
        </w:rPr>
        <w:t xml:space="preserve"> </w:t>
      </w:r>
      <w:commentRangeEnd w:id="146"/>
      <w:r>
        <w:rPr>
          <w:rStyle w:val="Refdecomentario"/>
        </w:rPr>
        <w:commentReference w:id="146"/>
      </w:r>
    </w:p>
    <w:p w:rsidR="00203601" w:rsidRDefault="00203601" w:rsidP="00203601">
      <w:pPr>
        <w:jc w:val="both"/>
      </w:pPr>
      <w:r>
        <w:t xml:space="preserve">La </w:t>
      </w:r>
      <w:fldSimple w:instr=" REF _Ref422787227 \h  \* MERGEFORMAT ">
        <w:r w:rsidRPr="00CC6E77">
          <w:rPr>
            <w:color w:val="000000" w:themeColor="text1"/>
          </w:rPr>
          <w:t xml:space="preserve">Figura </w:t>
        </w:r>
        <w:r w:rsidRPr="00CC6E77">
          <w:rPr>
            <w:noProof/>
            <w:color w:val="000000" w:themeColor="text1"/>
          </w:rPr>
          <w:t>16</w:t>
        </w:r>
      </w:fldSimple>
      <w:r>
        <w:t xml:space="preserve"> representa el proceso para el modelado y generación de interfaces con MoWebA. Primeramente, se modelan los </w:t>
      </w:r>
      <w:r w:rsidRPr="003C0B0A">
        <w:t>PIM</w:t>
      </w:r>
      <w:r>
        <w:t xml:space="preserve"> que representan a una aplicación en particular utilizando </w:t>
      </w:r>
      <w:r>
        <w:lastRenderedPageBreak/>
        <w:t xml:space="preserve">distintos perfiles </w:t>
      </w:r>
      <w:r w:rsidRPr="003C0B0A">
        <w:t>UML</w:t>
      </w:r>
      <w:r>
        <w:t xml:space="preserve"> de MoWebA. Estos perfiles representan extensiones a </w:t>
      </w:r>
      <w:r w:rsidRPr="003C0B0A">
        <w:t>UML</w:t>
      </w:r>
      <w:r>
        <w:t xml:space="preserve"> para agregar características específicas de MoWebA a los metamodelos, para que de esta forma sea posible representar la sintaxis concreta del </w:t>
      </w:r>
      <w:r w:rsidRPr="003C0B0A">
        <w:t>DSL</w:t>
      </w:r>
      <w:r>
        <w:t xml:space="preserve"> (</w:t>
      </w:r>
      <w:r w:rsidRPr="002E606B">
        <w:rPr>
          <w:i/>
        </w:rPr>
        <w:t>Domain Specific Lenguage</w:t>
      </w:r>
      <w:r>
        <w:t>). Los modelos PIM y los perfiles están basados en el estándar MOF que forma parte del enfoque MDA. Los modelos PIM se crean utilizando la herramienta MagicDraw</w:t>
      </w:r>
      <w:r>
        <w:rPr>
          <w:rStyle w:val="Refdenotaalpie"/>
        </w:rPr>
        <w:footnoteReference w:id="32"/>
      </w:r>
      <w:r>
        <w:t>. Posteriormente, tanto los PIM como los perfiles son exportados al formato XMI del EMF</w:t>
      </w:r>
      <w:r>
        <w:rPr>
          <w:rStyle w:val="Refdenotaalpie"/>
        </w:rPr>
        <w:footnoteReference w:id="33"/>
      </w:r>
      <w:r>
        <w:t>. Esto de por sí es llevado a cabo a fines de tener compatibilidad con la herramienta de transformación M2T Acceleo</w:t>
      </w:r>
      <w:r>
        <w:rPr>
          <w:rStyle w:val="Refdenotaalpie"/>
        </w:rPr>
        <w:footnoteReference w:id="34"/>
      </w:r>
      <w:r>
        <w:t xml:space="preserve">, que toma como entrada modelos UML que están basados en el metamodelo </w:t>
      </w:r>
      <w:commentRangeStart w:id="148"/>
      <w:commentRangeStart w:id="149"/>
      <w:r w:rsidRPr="00CB52A9">
        <w:rPr>
          <w:i/>
        </w:rPr>
        <w:t>Ecore</w:t>
      </w:r>
      <w:commentRangeEnd w:id="148"/>
      <w:r w:rsidRPr="00CB52A9">
        <w:rPr>
          <w:rStyle w:val="Refdecomentario"/>
          <w:i/>
        </w:rPr>
        <w:commentReference w:id="148"/>
      </w:r>
      <w:commentRangeEnd w:id="149"/>
      <w:r>
        <w:rPr>
          <w:rStyle w:val="Refdecomentario"/>
        </w:rPr>
        <w:commentReference w:id="149"/>
      </w:r>
      <w:r>
        <w:rPr>
          <w:rStyle w:val="Refdenotaalpie"/>
        </w:rPr>
        <w:footnoteReference w:id="35"/>
      </w:r>
      <w:r>
        <w:t>.</w:t>
      </w:r>
    </w:p>
    <w:p w:rsidR="0090573E" w:rsidRDefault="0090573E" w:rsidP="0090573E">
      <w:pPr>
        <w:keepNext/>
        <w:jc w:val="both"/>
      </w:pPr>
      <w:r>
        <w:t>Una vez exportados los modelos (PIM y profile) al Acceleo, por medio de las plantillas de transformación y los módulos de servicio en Java (</w:t>
      </w:r>
      <w:r w:rsidRPr="0065625E">
        <w:rPr>
          <w:i/>
        </w:rPr>
        <w:t>Java Service Wrappers</w:t>
      </w:r>
      <w:r>
        <w:t xml:space="preserve">), que forman parte de Acceleo, es posible llevar a cabo las transformaciones necesarias sobre los modelos de entrada para obtener los archivos fuentes (.html y .css) que representan a la aplicación en sí. Las plantillas de transformación permiten establecer la estructura del código fuente que va a generarse, estableciendo las partes estáticas (código que va a generarse en ciertas condiciones y que no cambia) y dinámicas (código que es obtenido a partir de los modelos de entrada). Por medio de los metamarcadores de las plantillas de transformación de Acceleo, es posible definir expresiones OCL para la manipulación de los distintos elementos definidos en el modelo de entrada. Los módulos de servicio </w:t>
      </w:r>
      <w:r w:rsidRPr="002E606B">
        <w:rPr>
          <w:i/>
        </w:rPr>
        <w:t>Java</w:t>
      </w:r>
      <w:r>
        <w:t xml:space="preserve"> permiten complementar a las plantillas de transformación, dando la posibilidad de agregar código </w:t>
      </w:r>
      <w:r w:rsidRPr="002E606B">
        <w:rPr>
          <w:i/>
        </w:rPr>
        <w:t>Java</w:t>
      </w:r>
      <w:r>
        <w:rPr>
          <w:i/>
        </w:rPr>
        <w:t xml:space="preserve"> </w:t>
      </w:r>
      <w:r>
        <w:t xml:space="preserve">para la manipulación de los elementos pertenecientes a los modelos. </w:t>
      </w:r>
    </w:p>
    <w:p w:rsidR="0090573E" w:rsidRDefault="0090573E" w:rsidP="00203601">
      <w:pPr>
        <w:jc w:val="both"/>
      </w:pPr>
    </w:p>
    <w:p w:rsidR="00203601" w:rsidRDefault="00203601" w:rsidP="00203601">
      <w:pPr>
        <w:keepNext/>
        <w:jc w:val="both"/>
      </w:pPr>
      <w:r>
        <w:rPr>
          <w:i/>
        </w:rPr>
        <w:lastRenderedPageBreak/>
        <w:t xml:space="preserve"> </w:t>
      </w:r>
      <w:r>
        <w:rPr>
          <w:noProof/>
          <w:lang w:eastAsia="es-PY"/>
        </w:rPr>
        <w:drawing>
          <wp:inline distT="0" distB="0" distL="0" distR="0">
            <wp:extent cx="5078389" cy="3662775"/>
            <wp:effectExtent l="19050" t="0" r="7961" b="0"/>
            <wp:docPr id="21"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30" cstate="print"/>
                    <a:stretch>
                      <a:fillRect/>
                    </a:stretch>
                  </pic:blipFill>
                  <pic:spPr>
                    <a:xfrm>
                      <a:off x="0" y="0"/>
                      <a:ext cx="5079263" cy="3663405"/>
                    </a:xfrm>
                    <a:prstGeom prst="rect">
                      <a:avLst/>
                    </a:prstGeom>
                  </pic:spPr>
                </pic:pic>
              </a:graphicData>
            </a:graphic>
          </wp:inline>
        </w:drawing>
      </w:r>
    </w:p>
    <w:p w:rsidR="00203601" w:rsidRPr="00CC6E77" w:rsidRDefault="00203601" w:rsidP="00203601">
      <w:pPr>
        <w:pStyle w:val="Epgrafe"/>
        <w:ind w:left="708" w:firstLine="708"/>
        <w:jc w:val="both"/>
        <w:rPr>
          <w:b w:val="0"/>
          <w:color w:val="000000" w:themeColor="text1"/>
        </w:rPr>
      </w:pPr>
      <w:bookmarkStart w:id="150" w:name="_Ref422787227"/>
      <w:proofErr w:type="gramStart"/>
      <w:r w:rsidRPr="006D5A5C">
        <w:rPr>
          <w:color w:val="000000" w:themeColor="text1"/>
        </w:rPr>
        <w:t>Figura</w:t>
      </w:r>
      <w:proofErr w:type="gramEnd"/>
      <w:r w:rsidRPr="006D5A5C">
        <w:rPr>
          <w:color w:val="000000" w:themeColor="text1"/>
        </w:rPr>
        <w:t xml:space="preserve"> </w:t>
      </w:r>
      <w:r w:rsidR="00251071" w:rsidRPr="006D5A5C">
        <w:rPr>
          <w:color w:val="000000" w:themeColor="text1"/>
        </w:rPr>
        <w:fldChar w:fldCharType="begin"/>
      </w:r>
      <w:r w:rsidRPr="006D5A5C">
        <w:rPr>
          <w:color w:val="000000" w:themeColor="text1"/>
        </w:rPr>
        <w:instrText xml:space="preserve"> SEQ Figura \* ARABIC </w:instrText>
      </w:r>
      <w:r w:rsidR="00251071" w:rsidRPr="006D5A5C">
        <w:rPr>
          <w:color w:val="000000" w:themeColor="text1"/>
        </w:rPr>
        <w:fldChar w:fldCharType="separate"/>
      </w:r>
      <w:r w:rsidRPr="006D5A5C">
        <w:rPr>
          <w:noProof/>
          <w:color w:val="000000" w:themeColor="text1"/>
        </w:rPr>
        <w:t>16</w:t>
      </w:r>
      <w:r w:rsidR="00251071" w:rsidRPr="006D5A5C">
        <w:rPr>
          <w:color w:val="000000" w:themeColor="text1"/>
        </w:rPr>
        <w:fldChar w:fldCharType="end"/>
      </w:r>
      <w:bookmarkEnd w:id="150"/>
      <w:r w:rsidRPr="002E606B">
        <w:rPr>
          <w:b w:val="0"/>
          <w:color w:val="000000" w:themeColor="text1"/>
        </w:rPr>
        <w:t xml:space="preserve"> Fases </w:t>
      </w:r>
      <w:r>
        <w:rPr>
          <w:b w:val="0"/>
          <w:color w:val="000000" w:themeColor="text1"/>
        </w:rPr>
        <w:t>para la generación de interfaces con</w:t>
      </w:r>
      <w:r w:rsidRPr="002E606B">
        <w:rPr>
          <w:b w:val="0"/>
          <w:color w:val="000000" w:themeColor="text1"/>
        </w:rPr>
        <w:t xml:space="preserve"> MoWebA</w:t>
      </w:r>
    </w:p>
    <w:p w:rsidR="00203601" w:rsidRPr="00255D9F" w:rsidRDefault="00203601" w:rsidP="00203601">
      <w:pPr>
        <w:jc w:val="both"/>
        <w:rPr>
          <w:rFonts w:cs="Times New Roman"/>
          <w:b/>
          <w:caps/>
        </w:rPr>
      </w:pPr>
      <w:r>
        <w:rPr>
          <w:rFonts w:cs="Times New Roman"/>
          <w:b/>
          <w:caps/>
        </w:rPr>
        <w:t>3</w:t>
      </w:r>
      <w:r w:rsidRPr="00255D9F">
        <w:rPr>
          <w:rFonts w:cs="Times New Roman"/>
          <w:b/>
          <w:caps/>
        </w:rPr>
        <w:t>.</w:t>
      </w:r>
      <w:r>
        <w:rPr>
          <w:rFonts w:cs="Times New Roman"/>
          <w:b/>
          <w:caps/>
        </w:rPr>
        <w:t>7</w:t>
      </w:r>
      <w:r w:rsidRPr="00255D9F">
        <w:rPr>
          <w:rFonts w:cs="Times New Roman"/>
          <w:b/>
          <w:caps/>
        </w:rPr>
        <w:t xml:space="preserve"> </w:t>
      </w:r>
      <w:r>
        <w:rPr>
          <w:rFonts w:cs="Times New Roman"/>
          <w:b/>
          <w:caps/>
        </w:rPr>
        <w:t>Resumen</w:t>
      </w:r>
      <w:r w:rsidRPr="00255D9F">
        <w:rPr>
          <w:rFonts w:cs="Times New Roman"/>
          <w:b/>
          <w:caps/>
        </w:rPr>
        <w:t xml:space="preserve"> del Capítulo</w:t>
      </w:r>
    </w:p>
    <w:p w:rsidR="00203601" w:rsidRPr="0025442F" w:rsidRDefault="00203601" w:rsidP="00203601">
      <w:pPr>
        <w:jc w:val="both"/>
      </w:pPr>
      <w:r>
        <w:t xml:space="preserve">Los modelos hoy en día ocupan un lugar importante en el proceso de desarrollo de software, comúnmente para la comunicación entre los desarrolladores y las personas sin conocimientos técnicos, o bien entre los mismos desarrolladores. Las metodologías de desarrollo enmarcadas en el contexto </w:t>
      </w:r>
      <w:r w:rsidRPr="00060C44">
        <w:t>MDD</w:t>
      </w:r>
      <w:r>
        <w:t xml:space="preserve"> y </w:t>
      </w:r>
      <w:r w:rsidRPr="00060C44">
        <w:t>MDA</w:t>
      </w:r>
      <w:r>
        <w:t xml:space="preserve"> toman estos modelos y por medio de transformaciones sobre los mismos (aplicando técnicas </w:t>
      </w:r>
      <w:r w:rsidRPr="001748C7">
        <w:rPr>
          <w:i/>
        </w:rPr>
        <w:t>M2M</w:t>
      </w:r>
      <w:r>
        <w:t xml:space="preserve"> o </w:t>
      </w:r>
      <w:r w:rsidRPr="001748C7">
        <w:rPr>
          <w:i/>
        </w:rPr>
        <w:t>M2T</w:t>
      </w:r>
      <w:r>
        <w:rPr>
          <w:i/>
        </w:rPr>
        <w:t>)</w:t>
      </w:r>
      <w:r>
        <w:t xml:space="preserve">, pueden obtener el código fuente de una aplicación para una plataforma destino en particular. Son varias las propuestas metodológicas web existentes en la actualidad en donde los modelos y las transformaciones sobre estos son los elementos principales del proceso. Algunos ejemplos son: </w:t>
      </w:r>
      <w:r w:rsidRPr="001748C7">
        <w:t>OOHDM-RIA, OOH4RIA, WebML-RIA, Patrones con UWE, Patrones OOWS, UsiXML, UWE-R, Espacios interactivos con UML y UWE + RUX</w:t>
      </w:r>
      <w:r w:rsidRPr="00F850EE">
        <w:t>.</w:t>
      </w:r>
      <w:r>
        <w:t xml:space="preserve"> Se ha visto que muchas de ellas cubren características de las RIA en ciertos aspectos, pero ninguna ofrece cobertura total a todas las características. Es por ese motivo, que resulta necesario extender alguna de las metodologías web existentes o bien crear nuevas metodologías web para satisfacer esta necesidad.</w:t>
      </w:r>
    </w:p>
    <w:p w:rsidR="00203601" w:rsidRDefault="00203601" w:rsidP="0090573E">
      <w:pPr>
        <w:jc w:val="both"/>
      </w:pPr>
      <w:r>
        <w:t xml:space="preserve">La metodología web MoWebA, resulta prometedora para llevar a cabo extensiones y de esta forma dar cobertura a características de las RIA, debido principalmente a la forma en la que está estructurada la metodología, en donde existe una separación adecuada de conceptos y capas para el modelado de una aplicación, a la par de contemplar todo el ciclo de desarrollo de una aplicación. </w:t>
      </w:r>
    </w:p>
    <w:p w:rsidR="00203601" w:rsidRPr="00507031" w:rsidRDefault="00203601" w:rsidP="0090573E">
      <w:pPr>
        <w:ind w:left="6372"/>
        <w:jc w:val="right"/>
        <w:rPr>
          <w:b/>
          <w:caps/>
          <w:sz w:val="36"/>
          <w:szCs w:val="36"/>
        </w:rPr>
      </w:pPr>
      <w:r w:rsidRPr="00507031">
        <w:rPr>
          <w:b/>
          <w:caps/>
          <w:sz w:val="36"/>
          <w:szCs w:val="36"/>
        </w:rPr>
        <w:lastRenderedPageBreak/>
        <w:t xml:space="preserve">                                                                                                                                         </w:t>
      </w:r>
      <w:r w:rsidR="0090573E">
        <w:rPr>
          <w:b/>
          <w:caps/>
          <w:sz w:val="36"/>
          <w:szCs w:val="36"/>
        </w:rPr>
        <w:t xml:space="preserve">                                                       </w:t>
      </w:r>
      <w:r w:rsidRPr="00507031">
        <w:rPr>
          <w:b/>
          <w:caps/>
          <w:sz w:val="36"/>
          <w:szCs w:val="36"/>
        </w:rPr>
        <w:t xml:space="preserve">Capítulo 4 </w:t>
      </w:r>
    </w:p>
    <w:p w:rsidR="00203601" w:rsidRPr="00507031" w:rsidRDefault="00203601" w:rsidP="00203601">
      <w:pPr>
        <w:rPr>
          <w:b/>
          <w:caps/>
          <w:sz w:val="36"/>
          <w:szCs w:val="36"/>
        </w:rPr>
      </w:pPr>
      <w:r w:rsidRPr="00507031">
        <w:rPr>
          <w:b/>
          <w:caps/>
          <w:sz w:val="36"/>
          <w:szCs w:val="36"/>
        </w:rPr>
        <w:t>Una Extensión RIA para la APROXIMACION web MoWebA</w:t>
      </w:r>
    </w:p>
    <w:p w:rsidR="00203601" w:rsidRDefault="00203601" w:rsidP="00203601">
      <w:pPr>
        <w:jc w:val="both"/>
      </w:pPr>
      <w:r>
        <w:t>Se ha visto en el capítulo anterior, una breve introducción de los alcances de la metodología web MoWebA, presentando sus diferentes capas y fases de desarrollo y transformación. Se ha mencionado el hecho de que MoWebA resulta ser una metodología flexible para llevar a cabo extensiones que le permiten, de cierto modo, mantenerse vigente con los nuevos avances que constantemente afectan a las aplicaciones web. También se ha tenido en cuenta el hecho de que las RIA forman parte de esa evolución y que las metodologías web basadas en MDD/MDA necesitan tener en cuenta estos cambios.</w:t>
      </w:r>
    </w:p>
    <w:p w:rsidR="00203601" w:rsidRDefault="00203601" w:rsidP="00203601">
      <w:pPr>
        <w:jc w:val="both"/>
      </w:pPr>
      <w:r>
        <w:t xml:space="preserve">Entre las diversas características que presentan las RIA, las presentaciones enriquecidas toman un papel preponderante debido a que proveen el dinamismo e interactividad que las diferencia de las aplicaciones de la web 1.0. Los </w:t>
      </w:r>
      <w:commentRangeStart w:id="151"/>
      <w:r>
        <w:t xml:space="preserve">widgets </w:t>
      </w:r>
      <w:commentRangeEnd w:id="151"/>
      <w:r>
        <w:rPr>
          <w:rStyle w:val="Refdecomentario"/>
        </w:rPr>
        <w:commentReference w:id="151"/>
      </w:r>
      <w:r>
        <w:t>interactivos colaboran de manera notable a este enriquecimiento, y tanto es así que en la actualidad es difícil encontrar aplicaciones web que carezcan de estos elementos para la interfaz de usuario.</w:t>
      </w:r>
    </w:p>
    <w:p w:rsidR="00203601" w:rsidRDefault="00203601" w:rsidP="00203601">
      <w:pPr>
        <w:jc w:val="both"/>
      </w:pPr>
      <w:r>
        <w:t>Sin embargo, se ha visto que las diversas metodologías presentadas basadas en MDD/MDA ofrecen cierta cobertura con respecto a los diversos tipos de widgets RIA existentes, pero o bien los mecanismos de extensión para la cobertura son muy tediosos, con numerosas cadenas de transformaciones M2M y M2T (como en el caso de OOH4RIA), o bien las herramientas para llevar a cabo el enriquecimiento son de uso propietario (como en los casos de UWE+ RUX).  También se ha notado que muchas de las transformaciones M2T no se llevan a cabo automáticamente sino de manera semiautomática o manual, como es el caso de UWE con patrones.</w:t>
      </w:r>
    </w:p>
    <w:p w:rsidR="00203601" w:rsidRDefault="00203601" w:rsidP="00203601">
      <w:pPr>
        <w:jc w:val="both"/>
      </w:pPr>
      <w:r>
        <w:t xml:space="preserve">En su definición original, la capa de presentación de MoWebA contiene diversos elementos para la interfaz de usuario que son de uso común en la aplicaciones </w:t>
      </w:r>
      <w:commentRangeStart w:id="152"/>
      <w:r>
        <w:t xml:space="preserve">web </w:t>
      </w:r>
      <w:commentRangeEnd w:id="152"/>
      <w:r>
        <w:rPr>
          <w:rStyle w:val="Refdecomentario"/>
        </w:rPr>
        <w:commentReference w:id="152"/>
      </w:r>
      <w:r>
        <w:t xml:space="preserve">1.0. En este capítulo se presentarán nuevos elementos que forman parte de la extensión propuesta, precisamente los widgets comunes en las RIA que fueron presentados en la sección anterior. Los nombres de tales </w:t>
      </w:r>
      <w:r w:rsidRPr="008F2327">
        <w:rPr>
          <w:i/>
        </w:rPr>
        <w:t>widgets</w:t>
      </w:r>
      <w:r>
        <w:t xml:space="preserve"> (</w:t>
      </w:r>
      <w:r w:rsidRPr="008F2327">
        <w:rPr>
          <w:i/>
        </w:rPr>
        <w:t>accordion</w:t>
      </w:r>
      <w:r>
        <w:t xml:space="preserve">, </w:t>
      </w:r>
      <w:r w:rsidRPr="008F2327">
        <w:rPr>
          <w:i/>
        </w:rPr>
        <w:t>tabs</w:t>
      </w:r>
      <w:r>
        <w:t xml:space="preserve">, </w:t>
      </w:r>
      <w:r w:rsidRPr="008F2327">
        <w:rPr>
          <w:i/>
        </w:rPr>
        <w:t>autocomplete</w:t>
      </w:r>
      <w:r>
        <w:t xml:space="preserve">, </w:t>
      </w:r>
      <w:r w:rsidRPr="008F2327">
        <w:rPr>
          <w:i/>
        </w:rPr>
        <w:t>datePicker</w:t>
      </w:r>
      <w:r>
        <w:t xml:space="preserve"> y el </w:t>
      </w:r>
      <w:r w:rsidRPr="008F2327">
        <w:rPr>
          <w:i/>
        </w:rPr>
        <w:t>tooltip</w:t>
      </w:r>
      <w:r>
        <w:t xml:space="preserve">) serán presentados en MoWebA como </w:t>
      </w:r>
      <w:r w:rsidRPr="008F2327">
        <w:rPr>
          <w:i/>
        </w:rPr>
        <w:t>richAccordion</w:t>
      </w:r>
      <w:r>
        <w:t xml:space="preserve">, </w:t>
      </w:r>
      <w:r w:rsidRPr="008F2327">
        <w:rPr>
          <w:i/>
        </w:rPr>
        <w:t>richTabs</w:t>
      </w:r>
      <w:r>
        <w:t xml:space="preserve">, </w:t>
      </w:r>
      <w:r w:rsidRPr="008F2327">
        <w:rPr>
          <w:i/>
        </w:rPr>
        <w:t>richAutoSuggest,</w:t>
      </w:r>
      <w:r>
        <w:t xml:space="preserve"> </w:t>
      </w:r>
      <w:r w:rsidRPr="008F2327">
        <w:rPr>
          <w:i/>
        </w:rPr>
        <w:t>richDatePicker</w:t>
      </w:r>
      <w:r>
        <w:t xml:space="preserve">y </w:t>
      </w:r>
      <w:r w:rsidRPr="008F2327">
        <w:rPr>
          <w:i/>
        </w:rPr>
        <w:t>richToolTip</w:t>
      </w:r>
      <w:r>
        <w:rPr>
          <w:i/>
        </w:rPr>
        <w:t xml:space="preserve">. </w:t>
      </w:r>
      <w:commentRangeStart w:id="153"/>
      <w:r>
        <w:t xml:space="preserve">El </w:t>
      </w:r>
      <w:r w:rsidRPr="00B70575">
        <w:rPr>
          <w:i/>
        </w:rPr>
        <w:t>live validation</w:t>
      </w:r>
      <w:r>
        <w:t>, describe diversas validaciones a los campos de entrada y se presentan en MoWebA como richMinLength, richMaxLength, richOnlyDigits, richConfirmPass y richEmail respectivamente.</w:t>
      </w:r>
      <w:commentRangeEnd w:id="153"/>
      <w:r>
        <w:rPr>
          <w:rStyle w:val="Refdecomentario"/>
        </w:rPr>
        <w:commentReference w:id="153"/>
      </w:r>
    </w:p>
    <w:p w:rsidR="00203601" w:rsidRPr="001462F3" w:rsidRDefault="00203601" w:rsidP="00203601">
      <w:pPr>
        <w:jc w:val="both"/>
        <w:rPr>
          <w:b/>
          <w:caps/>
        </w:rPr>
      </w:pPr>
      <w:r>
        <w:rPr>
          <w:b/>
          <w:caps/>
        </w:rPr>
        <w:t>4</w:t>
      </w:r>
      <w:r w:rsidRPr="001462F3">
        <w:rPr>
          <w:b/>
          <w:caps/>
        </w:rPr>
        <w:t>.1 El enfoque utilizado con MoWebA para la generación de interfaces enriquecidas</w:t>
      </w:r>
    </w:p>
    <w:p w:rsidR="00203601" w:rsidRDefault="00203601" w:rsidP="00203601">
      <w:pPr>
        <w:jc w:val="both"/>
      </w:pPr>
      <w:r>
        <w:t xml:space="preserve">La </w:t>
      </w:r>
      <w:fldSimple w:instr=" REF _Ref422257866 \h  \* MERGEFORMAT ">
        <w:r w:rsidRPr="001028F0">
          <w:rPr>
            <w:color w:val="000000" w:themeColor="text1"/>
          </w:rPr>
          <w:t xml:space="preserve">Figura </w:t>
        </w:r>
        <w:r>
          <w:rPr>
            <w:color w:val="000000" w:themeColor="text1"/>
          </w:rPr>
          <w:t>1</w:t>
        </w:r>
      </w:fldSimple>
      <w:r>
        <w:t xml:space="preserve"> representa el proceso tenido en cuenta en este trabajo de fin de carrera para el modelado y generación de interfaces enriquecidas (también conocidos como los </w:t>
      </w:r>
      <w:r w:rsidRPr="000F7D06">
        <w:rPr>
          <w:i/>
        </w:rPr>
        <w:t>front-ends</w:t>
      </w:r>
      <w:r>
        <w:t xml:space="preserve"> de las </w:t>
      </w:r>
      <w:r>
        <w:lastRenderedPageBreak/>
        <w:t xml:space="preserve">aplicaciones). Como puede apreciarse, las fases de desarrollo son similares a las presentadas en el capítulo anterior. Sin embargo, tanto el metamodelo de contenido de MoWebA como también su el perfil, han sido extendidos con nuevos elementos de interfaz de usuario que son típicos de las RIA. También las plantillas de transformación, han sido adaptadas para generar el código correspondiente a cada uno de los nuevos elementos de interfaz RIA que han sido agregados. </w:t>
      </w:r>
    </w:p>
    <w:p w:rsidR="00203601" w:rsidRDefault="00203601" w:rsidP="00203601">
      <w:pPr>
        <w:jc w:val="both"/>
      </w:pPr>
      <w:r>
        <w:t xml:space="preserve">A diferencia del enfoque de presentación de MoWebA en su forma original, que genera código HTML para los elementos de interfaz de la web 1.0 y CSS para la estructura de cada uno de los elementos dentro de las páginas, en MoWebA extendido, se genera código HTML y </w:t>
      </w:r>
      <w:r w:rsidRPr="008F2327">
        <w:rPr>
          <w:i/>
        </w:rPr>
        <w:t>Javascript</w:t>
      </w:r>
      <w:r>
        <w:t xml:space="preserve"> para la plataforma </w:t>
      </w:r>
      <w:r w:rsidRPr="008F2327">
        <w:rPr>
          <w:i/>
        </w:rPr>
        <w:t>jQueryUI</w:t>
      </w:r>
      <w:r>
        <w:rPr>
          <w:i/>
        </w:rPr>
        <w:t xml:space="preserve">, </w:t>
      </w:r>
      <w:r>
        <w:t xml:space="preserve">específicamente el código para los </w:t>
      </w:r>
      <w:r w:rsidRPr="008F2327">
        <w:rPr>
          <w:i/>
        </w:rPr>
        <w:t>widgets</w:t>
      </w:r>
      <w:r>
        <w:t xml:space="preserve"> </w:t>
      </w:r>
      <w:r w:rsidRPr="008F2327">
        <w:rPr>
          <w:i/>
        </w:rPr>
        <w:t>RichAccordion</w:t>
      </w:r>
      <w:r>
        <w:t xml:space="preserve">, </w:t>
      </w:r>
      <w:r w:rsidRPr="008F2327">
        <w:rPr>
          <w:i/>
        </w:rPr>
        <w:t>RichTabs</w:t>
      </w:r>
      <w:r>
        <w:t xml:space="preserve">, </w:t>
      </w:r>
      <w:r w:rsidRPr="008F2327">
        <w:rPr>
          <w:i/>
        </w:rPr>
        <w:t>RichDatePicker</w:t>
      </w:r>
      <w:r>
        <w:t xml:space="preserve">, </w:t>
      </w:r>
      <w:r w:rsidRPr="008F2327">
        <w:rPr>
          <w:i/>
        </w:rPr>
        <w:t>RichTooltip</w:t>
      </w:r>
      <w:r>
        <w:t xml:space="preserve">, y </w:t>
      </w:r>
      <w:r w:rsidRPr="008F2327">
        <w:rPr>
          <w:i/>
        </w:rPr>
        <w:t>RichAutoSuggest</w:t>
      </w:r>
      <w:r>
        <w:t xml:space="preserve"> y </w:t>
      </w:r>
      <w:r w:rsidRPr="008F2327">
        <w:rPr>
          <w:i/>
        </w:rPr>
        <w:t>jQuery Validation plug-in</w:t>
      </w:r>
      <w:r>
        <w:t xml:space="preserve"> para los diversos tipos de validación local de campos.  De igual manera, que en su forma original, es posible generar el código CSS para estructurar cada uno de los elementos de interfaz enriquecidos (o no). Finalmente  las librerías </w:t>
      </w:r>
      <w:r w:rsidRPr="008F2327">
        <w:rPr>
          <w:i/>
        </w:rPr>
        <w:t>Javascript jQueryUI</w:t>
      </w:r>
      <w:r>
        <w:t xml:space="preserve"> y </w:t>
      </w:r>
      <w:r w:rsidRPr="008F2327">
        <w:rPr>
          <w:i/>
        </w:rPr>
        <w:t>jQuery Validation Plugin</w:t>
      </w:r>
      <w:r>
        <w:t xml:space="preserve"> se invocan desde el código fuente generado para  tener todas las funcionalidades enriquecidas de la aplicación.</w:t>
      </w:r>
    </w:p>
    <w:p w:rsidR="00203601" w:rsidRDefault="00203601" w:rsidP="00203601">
      <w:r>
        <w:rPr>
          <w:noProof/>
          <w:lang w:eastAsia="es-PY"/>
        </w:rPr>
        <w:drawing>
          <wp:inline distT="0" distB="0" distL="0" distR="0">
            <wp:extent cx="5400040" cy="4109720"/>
            <wp:effectExtent l="19050" t="0" r="0" b="0"/>
            <wp:docPr id="22" name="0 Imagen" descr="metodologiaFina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iaFinalv2.jpg"/>
                    <pic:cNvPicPr/>
                  </pic:nvPicPr>
                  <pic:blipFill>
                    <a:blip r:embed="rId31" cstate="print"/>
                    <a:stretch>
                      <a:fillRect/>
                    </a:stretch>
                  </pic:blipFill>
                  <pic:spPr>
                    <a:xfrm>
                      <a:off x="0" y="0"/>
                      <a:ext cx="5400040" cy="4109720"/>
                    </a:xfrm>
                    <a:prstGeom prst="rect">
                      <a:avLst/>
                    </a:prstGeom>
                  </pic:spPr>
                </pic:pic>
              </a:graphicData>
            </a:graphic>
          </wp:inline>
        </w:drawing>
      </w:r>
    </w:p>
    <w:p w:rsidR="00203601" w:rsidRPr="001028F0" w:rsidRDefault="00203601" w:rsidP="00203601">
      <w:pPr>
        <w:pStyle w:val="Epgrafe"/>
        <w:ind w:left="708" w:firstLine="708"/>
        <w:rPr>
          <w:b w:val="0"/>
          <w:color w:val="000000" w:themeColor="text1"/>
        </w:rPr>
      </w:pPr>
      <w:bookmarkStart w:id="154" w:name="_Ref422257866"/>
      <w:r w:rsidRPr="001028F0">
        <w:rPr>
          <w:color w:val="000000" w:themeColor="text1"/>
        </w:rPr>
        <w:t xml:space="preserve">Figura </w:t>
      </w:r>
      <w:r w:rsidR="00251071" w:rsidRPr="001028F0">
        <w:rPr>
          <w:color w:val="000000" w:themeColor="text1"/>
        </w:rPr>
        <w:fldChar w:fldCharType="begin"/>
      </w:r>
      <w:r w:rsidRPr="001028F0">
        <w:rPr>
          <w:color w:val="000000" w:themeColor="text1"/>
        </w:rPr>
        <w:instrText xml:space="preserve"> SEQ Figura \* ARABIC </w:instrText>
      </w:r>
      <w:r w:rsidR="00251071" w:rsidRPr="001028F0">
        <w:rPr>
          <w:color w:val="000000" w:themeColor="text1"/>
        </w:rPr>
        <w:fldChar w:fldCharType="separate"/>
      </w:r>
      <w:r>
        <w:rPr>
          <w:noProof/>
          <w:color w:val="000000" w:themeColor="text1"/>
        </w:rPr>
        <w:t>1</w:t>
      </w:r>
      <w:r w:rsidR="00251071" w:rsidRPr="001028F0">
        <w:rPr>
          <w:color w:val="000000" w:themeColor="text1"/>
        </w:rPr>
        <w:fldChar w:fldCharType="end"/>
      </w:r>
      <w:bookmarkEnd w:id="154"/>
      <w:r w:rsidRPr="001028F0">
        <w:rPr>
          <w:b w:val="0"/>
          <w:color w:val="000000" w:themeColor="text1"/>
        </w:rPr>
        <w:t xml:space="preserve"> Fases de desarrollo para </w:t>
      </w:r>
      <w:r>
        <w:rPr>
          <w:b w:val="0"/>
          <w:color w:val="000000" w:themeColor="text1"/>
        </w:rPr>
        <w:t>la propuesta de extensión a MoWebA</w:t>
      </w:r>
    </w:p>
    <w:p w:rsidR="00203601" w:rsidRDefault="00203601" w:rsidP="00203601">
      <w:pPr>
        <w:spacing w:after="0"/>
        <w:rPr>
          <w:b/>
          <w:caps/>
        </w:rPr>
      </w:pPr>
    </w:p>
    <w:p w:rsidR="00203601" w:rsidRPr="008E6693" w:rsidRDefault="00203601" w:rsidP="00203601">
      <w:pPr>
        <w:spacing w:after="0"/>
        <w:rPr>
          <w:b/>
          <w:caps/>
        </w:rPr>
      </w:pPr>
      <w:r>
        <w:rPr>
          <w:b/>
          <w:caps/>
        </w:rPr>
        <w:t>4</w:t>
      </w:r>
      <w:r w:rsidRPr="008E6693">
        <w:rPr>
          <w:b/>
          <w:caps/>
        </w:rPr>
        <w:t>.</w:t>
      </w:r>
      <w:r>
        <w:rPr>
          <w:b/>
          <w:caps/>
        </w:rPr>
        <w:t>2</w:t>
      </w:r>
      <w:r w:rsidRPr="008E6693">
        <w:rPr>
          <w:b/>
          <w:caps/>
        </w:rPr>
        <w:t xml:space="preserve"> – Extensiones a la capa de presentación de MoWebA.</w:t>
      </w:r>
    </w:p>
    <w:p w:rsidR="00203601" w:rsidRDefault="00203601" w:rsidP="00203601">
      <w:pPr>
        <w:spacing w:after="0"/>
      </w:pPr>
    </w:p>
    <w:p w:rsidR="00203601" w:rsidRDefault="00203601" w:rsidP="00203601">
      <w:pPr>
        <w:spacing w:after="0"/>
        <w:jc w:val="both"/>
      </w:pPr>
      <w:r>
        <w:lastRenderedPageBreak/>
        <w:t xml:space="preserve">El objetivo de este trabajo de tesis es agregar nuevos elementos enriquecidos al metamodelo y perfil de </w:t>
      </w:r>
      <w:r w:rsidRPr="00C03C26">
        <w:rPr>
          <w:i/>
        </w:rPr>
        <w:t>Contenido</w:t>
      </w:r>
      <w:r>
        <w:t xml:space="preserve"> de MoWebA, precisamente elementos de las RIA, que son los widgets interactivos y la validación en el lado del cliente en los formularios. Estos nuevos elementos serán modelados en primera instancia y luego traducidos a código por medio de una transformación M2T. Las extensiones se llevarán a cabo en el metamodelo de </w:t>
      </w:r>
      <w:r w:rsidRPr="00C03C26">
        <w:rPr>
          <w:i/>
        </w:rPr>
        <w:t>Contenido</w:t>
      </w:r>
      <w:r>
        <w:t xml:space="preserve"> para obtener la nueva representación de la sintaxis abstracta. También se extenderá el perfil de </w:t>
      </w:r>
      <w:r w:rsidRPr="00C03C26">
        <w:rPr>
          <w:i/>
        </w:rPr>
        <w:t>Contenido</w:t>
      </w:r>
      <w:r>
        <w:t>, que permitirá el modelado de la sintaxis concreta, precisamente los diversos modelos PIM representados con diagramas UML.</w:t>
      </w:r>
    </w:p>
    <w:p w:rsidR="00203601" w:rsidRDefault="00203601" w:rsidP="00203601">
      <w:pPr>
        <w:spacing w:after="0"/>
        <w:rPr>
          <w:b/>
          <w:caps/>
        </w:rPr>
      </w:pPr>
    </w:p>
    <w:p w:rsidR="00203601" w:rsidRDefault="00203601" w:rsidP="00203601">
      <w:pPr>
        <w:spacing w:after="0"/>
        <w:jc w:val="both"/>
      </w:pPr>
      <w:r>
        <w:t xml:space="preserve">Las nuevas extensiones propuestas a los metamodelos de </w:t>
      </w:r>
      <w:r w:rsidRPr="00C03C26">
        <w:rPr>
          <w:i/>
        </w:rPr>
        <w:t>Contenido</w:t>
      </w:r>
      <w:r>
        <w:t xml:space="preserve"> y </w:t>
      </w:r>
      <w:r w:rsidRPr="00C03C26">
        <w:rPr>
          <w:i/>
        </w:rPr>
        <w:t>Estructura</w:t>
      </w:r>
      <w:r>
        <w:t xml:space="preserve"> de MoWebA se presentan en la </w:t>
      </w:r>
      <w:fldSimple w:instr=" REF _Ref429542987 \h  \* MERGEFORMAT ">
        <w:r w:rsidRPr="009B2B39">
          <w:rPr>
            <w:color w:val="000000" w:themeColor="text1"/>
          </w:rPr>
          <w:t>Figura</w:t>
        </w:r>
        <w:r w:rsidRPr="001E2D0A">
          <w:rPr>
            <w:color w:val="000000" w:themeColor="text1"/>
            <w:szCs w:val="18"/>
          </w:rPr>
          <w:t xml:space="preserve"> 2</w:t>
        </w:r>
      </w:fldSimple>
      <w:r>
        <w:t xml:space="preserve">. En ellos se despliegan los diversos elementos que permiten representar una interfaz de usuario enriquecida. Los diferentes elementos tanto del metamodelo y perfil de </w:t>
      </w:r>
      <w:r w:rsidRPr="00C03C26">
        <w:rPr>
          <w:i/>
        </w:rPr>
        <w:t>Contenido</w:t>
      </w:r>
      <w:r>
        <w:t xml:space="preserve"> como el de </w:t>
      </w:r>
      <w:r w:rsidRPr="00C03C26">
        <w:rPr>
          <w:i/>
        </w:rPr>
        <w:t>Estructura</w:t>
      </w:r>
      <w:r>
        <w:t>, fueron catalogados en diferentes colores para diferenciarlos de su forma original, estableciendo el color salmón para las clases que no han sufrido ningún cambio con respecto a la versión original de MoWebA, color celeste para las clases originales de MoWebA que han sufrido modificaciones de agregado, modificación o eliminación de propiedades y color verde para las clases y enumeraciones nuevas.</w:t>
      </w:r>
    </w:p>
    <w:p w:rsidR="00203601" w:rsidRDefault="00203601" w:rsidP="00203601">
      <w:pPr>
        <w:spacing w:after="0"/>
        <w:jc w:val="both"/>
      </w:pPr>
    </w:p>
    <w:p w:rsidR="00203601" w:rsidRPr="00B70575" w:rsidRDefault="00203601" w:rsidP="00203601">
      <w:pPr>
        <w:spacing w:after="0"/>
        <w:jc w:val="both"/>
        <w:rPr>
          <w:b/>
        </w:rPr>
      </w:pPr>
      <w:r w:rsidRPr="00B70575">
        <w:rPr>
          <w:b/>
        </w:rPr>
        <w:t>4.2.1 El metamodelo de Contenido extendido</w:t>
      </w:r>
    </w:p>
    <w:p w:rsidR="00203601" w:rsidRDefault="00203601" w:rsidP="00203601">
      <w:pPr>
        <w:spacing w:after="0"/>
        <w:jc w:val="both"/>
      </w:pPr>
    </w:p>
    <w:p w:rsidR="00203601" w:rsidRPr="00635614" w:rsidRDefault="00203601" w:rsidP="00203601">
      <w:pPr>
        <w:spacing w:after="0"/>
        <w:jc w:val="both"/>
      </w:pPr>
      <w:r>
        <w:t xml:space="preserve">Primeramente  en el metamodelo de </w:t>
      </w:r>
      <w:r w:rsidRPr="00C03C26">
        <w:rPr>
          <w:i/>
        </w:rPr>
        <w:t>Contenido</w:t>
      </w:r>
      <w:r>
        <w:t>, se estableció una jerarquía entre los elementos compuestos (</w:t>
      </w:r>
      <w:r>
        <w:rPr>
          <w:i/>
        </w:rPr>
        <w:t>CompositeUIElement</w:t>
      </w:r>
      <w:r>
        <w:t xml:space="preserve">) y los elementos simples o elementos hoja (UIElements), aplicando el patrón </w:t>
      </w:r>
      <w:r w:rsidRPr="00400933">
        <w:rPr>
          <w:i/>
        </w:rPr>
        <w:t>composite</w:t>
      </w:r>
      <w:r>
        <w:rPr>
          <w:i/>
        </w:rPr>
        <w:t xml:space="preserve">, </w:t>
      </w:r>
      <w:r>
        <w:t>que es de uso común en el mundo de la ingeniería de software, principalmente cuando se desea desarrollar soluciones generales. E</w:t>
      </w:r>
      <w:r w:rsidRPr="00FC5796">
        <w:t>l patrón </w:t>
      </w:r>
      <w:r w:rsidRPr="00FC5796">
        <w:rPr>
          <w:i/>
          <w:iCs/>
        </w:rPr>
        <w:t>Composite</w:t>
      </w:r>
      <w:r w:rsidRPr="00FC5796">
        <w:t> permite crear una jerarquía de elementos anidados unos dentro de otros. Cada elemento permit</w:t>
      </w:r>
      <w:r>
        <w:t>e</w:t>
      </w:r>
      <w:r w:rsidRPr="00FC5796">
        <w:t xml:space="preserve"> alojar una colección de elementos del mismo tipo, hasta llegar a los elementos “reales” que se corresponden con los nodos “Hoja” del árbol</w:t>
      </w:r>
      <w:r w:rsidRPr="006B4990">
        <w:rPr>
          <w:rFonts w:ascii="Calibri" w:hAnsi="Calibri" w:cs="Calibri"/>
        </w:rPr>
        <w:t xml:space="preserve"> </w:t>
      </w:r>
      <w:r w:rsidR="00066285" w:rsidRPr="00066285">
        <w:rPr>
          <w:rFonts w:ascii="Calibri" w:hAnsi="Calibri" w:cs="Calibri"/>
        </w:rPr>
        <w:t>[</w:t>
      </w:r>
      <w:fldSimple w:instr=" REF BIB_e2014 \* MERGEFORMAT ">
        <w:r w:rsidR="00713D80" w:rsidRPr="00713D80">
          <w:rPr>
            <w:rFonts w:ascii="Calibri" w:hAnsi="Calibri" w:cs="Calibri"/>
            <w:szCs w:val="20"/>
          </w:rPr>
          <w:t>3</w:t>
        </w:r>
      </w:fldSimple>
      <w:r w:rsidR="00066285" w:rsidRPr="00066285">
        <w:rPr>
          <w:rFonts w:ascii="Calibri" w:hAnsi="Calibri" w:cs="Calibri"/>
        </w:rPr>
        <w:t>]</w:t>
      </w:r>
      <w:r>
        <w:t xml:space="preserve">. Para el caso de MoWebA, cada </w:t>
      </w:r>
      <w:r>
        <w:rPr>
          <w:i/>
        </w:rPr>
        <w:t>C</w:t>
      </w:r>
      <w:r w:rsidRPr="00400933">
        <w:rPr>
          <w:i/>
        </w:rPr>
        <w:t>ompositeUIElement</w:t>
      </w:r>
      <w:r>
        <w:rPr>
          <w:i/>
        </w:rPr>
        <w:t xml:space="preserve"> </w:t>
      </w:r>
      <w:r>
        <w:t xml:space="preserve">puede contener uno o más elementos </w:t>
      </w:r>
      <w:r w:rsidRPr="00400933">
        <w:rPr>
          <w:i/>
        </w:rPr>
        <w:t>PD Element</w:t>
      </w:r>
      <w:r>
        <w:rPr>
          <w:i/>
        </w:rPr>
        <w:t xml:space="preserve"> </w:t>
      </w:r>
      <w:r>
        <w:t>que a la vez pueden ser compuestos (</w:t>
      </w:r>
      <w:r w:rsidRPr="00400933">
        <w:rPr>
          <w:i/>
        </w:rPr>
        <w:t>compositeUIElemet</w:t>
      </w:r>
      <w:r>
        <w:t>) o simples u hojas (</w:t>
      </w:r>
      <w:r>
        <w:rPr>
          <w:i/>
        </w:rPr>
        <w:t>U</w:t>
      </w:r>
      <w:r w:rsidRPr="00400933">
        <w:rPr>
          <w:i/>
        </w:rPr>
        <w:t>IElement</w:t>
      </w:r>
      <w:r>
        <w:t xml:space="preserve">). El </w:t>
      </w:r>
      <w:r w:rsidRPr="00C03C26">
        <w:rPr>
          <w:i/>
        </w:rPr>
        <w:t>PD Element</w:t>
      </w:r>
      <w:r>
        <w:t xml:space="preserve"> que corresponde a una clase padre abstracta, contiene las propiedades</w:t>
      </w:r>
      <w:r w:rsidRPr="00400933">
        <w:rPr>
          <w:i/>
        </w:rPr>
        <w:t xml:space="preserve"> horizontalOrder</w:t>
      </w:r>
      <w:r>
        <w:t xml:space="preserve"> y </w:t>
      </w:r>
      <w:r w:rsidRPr="00400933">
        <w:rPr>
          <w:i/>
        </w:rPr>
        <w:t>verticalOrder</w:t>
      </w:r>
      <w:r>
        <w:rPr>
          <w:i/>
        </w:rPr>
        <w:t xml:space="preserve"> </w:t>
      </w:r>
      <w:r>
        <w:t xml:space="preserve">para indicar el orden horizontal y vertical de un elemento simple o compuesto. El </w:t>
      </w:r>
      <w:r w:rsidRPr="00400933">
        <w:rPr>
          <w:i/>
        </w:rPr>
        <w:t>PD Element</w:t>
      </w:r>
      <w:r>
        <w:t xml:space="preserve"> puede acceder al modelo de datos y para ese caso, pueden establecerse  cero o muchas condiciones sobre estos elementos, del tipo </w:t>
      </w:r>
      <w:r w:rsidRPr="00400933">
        <w:rPr>
          <w:i/>
        </w:rPr>
        <w:t>order by</w:t>
      </w:r>
      <w:r>
        <w:t xml:space="preserve"> y </w:t>
      </w:r>
      <w:r w:rsidRPr="00400933">
        <w:rPr>
          <w:i/>
        </w:rPr>
        <w:t>group by</w:t>
      </w:r>
      <w:r>
        <w:t xml:space="preserve">, que forman parte de la clase </w:t>
      </w:r>
      <w:r w:rsidRPr="00400933">
        <w:rPr>
          <w:i/>
        </w:rPr>
        <w:t>UICondition</w:t>
      </w:r>
      <w:r>
        <w:rPr>
          <w:i/>
        </w:rPr>
        <w:t>.</w:t>
      </w:r>
    </w:p>
    <w:p w:rsidR="00203601" w:rsidRDefault="00203601" w:rsidP="00203601">
      <w:pPr>
        <w:spacing w:after="0"/>
        <w:jc w:val="both"/>
      </w:pPr>
    </w:p>
    <w:p w:rsidR="00203601" w:rsidRDefault="00203601" w:rsidP="00203601">
      <w:pPr>
        <w:spacing w:after="0"/>
        <w:jc w:val="both"/>
      </w:pPr>
      <w:r>
        <w:t xml:space="preserve">Como un nuevo aporte al metamodelo de </w:t>
      </w:r>
      <w:r w:rsidRPr="00C03C26">
        <w:rPr>
          <w:i/>
        </w:rPr>
        <w:t>Contenido</w:t>
      </w:r>
      <w:r>
        <w:t xml:space="preserve"> de MoWebA, se propone la clasificación de los diferentes elementos simples de interfaz (</w:t>
      </w:r>
      <w:r w:rsidRPr="00507031">
        <w:rPr>
          <w:i/>
        </w:rPr>
        <w:t>UIElement</w:t>
      </w:r>
      <w:r>
        <w:t xml:space="preserve">),  en elementos de entrada, salida  y control respectivamente. Esto fue necesario para establecer un orden dentro de los elementos de interfaz y para una mayor claridad dentro del metamodelo  de Contenido. Los distintos </w:t>
      </w:r>
      <w:r w:rsidRPr="00507031">
        <w:rPr>
          <w:i/>
        </w:rPr>
        <w:t>UIElements</w:t>
      </w:r>
      <w:r>
        <w:t xml:space="preserve">  se clasifican de la siguiente forma: </w:t>
      </w:r>
    </w:p>
    <w:p w:rsidR="00203601" w:rsidRDefault="00203601" w:rsidP="00203601">
      <w:pPr>
        <w:spacing w:after="0"/>
        <w:jc w:val="both"/>
      </w:pPr>
    </w:p>
    <w:p w:rsidR="00203601" w:rsidRPr="007403A6" w:rsidRDefault="00203601" w:rsidP="00203601">
      <w:pPr>
        <w:pStyle w:val="Prrafodelista"/>
        <w:numPr>
          <w:ilvl w:val="0"/>
          <w:numId w:val="13"/>
        </w:numPr>
        <w:spacing w:after="0"/>
        <w:jc w:val="both"/>
      </w:pPr>
      <w:r w:rsidRPr="008F2327">
        <w:rPr>
          <w:b/>
          <w:i/>
        </w:rPr>
        <w:t xml:space="preserve">Elementos de salida </w:t>
      </w:r>
      <w:r w:rsidRPr="00195ED6">
        <w:rPr>
          <w:b/>
        </w:rPr>
        <w:t>(</w:t>
      </w:r>
      <w:r w:rsidRPr="008F2327">
        <w:rPr>
          <w:b/>
          <w:i/>
        </w:rPr>
        <w:t>OutputElements</w:t>
      </w:r>
      <w:r w:rsidRPr="00195ED6">
        <w:rPr>
          <w:b/>
        </w:rPr>
        <w:t>):</w:t>
      </w:r>
      <w:r>
        <w:rPr>
          <w:b/>
        </w:rPr>
        <w:t xml:space="preserve"> </w:t>
      </w:r>
      <w:r w:rsidRPr="00400933">
        <w:t xml:space="preserve">Comprende a los elementos de interfaz enriquecidos y tradicionales encargados de desplegar o mostrar información en las </w:t>
      </w:r>
      <w:r w:rsidRPr="00400933">
        <w:lastRenderedPageBreak/>
        <w:t xml:space="preserve">páginas de presentación. En esta categoría </w:t>
      </w:r>
      <w:r w:rsidRPr="007403A6">
        <w:t xml:space="preserve">se engloba </w:t>
      </w:r>
      <w:r w:rsidRPr="00400933">
        <w:t xml:space="preserve">a los elementos  </w:t>
      </w:r>
      <w:r w:rsidRPr="007403A6">
        <w:rPr>
          <w:i/>
        </w:rPr>
        <w:t>text</w:t>
      </w:r>
      <w:r w:rsidRPr="00400933">
        <w:t xml:space="preserve">, </w:t>
      </w:r>
      <w:r w:rsidRPr="00400933">
        <w:rPr>
          <w:i/>
        </w:rPr>
        <w:t>htmlText</w:t>
      </w:r>
      <w:r w:rsidRPr="00400933">
        <w:t xml:space="preserve">   </w:t>
      </w:r>
      <w:r w:rsidRPr="00400933">
        <w:rPr>
          <w:i/>
        </w:rPr>
        <w:t>m</w:t>
      </w:r>
      <w:r w:rsidRPr="0055507E">
        <w:rPr>
          <w:i/>
        </w:rPr>
        <w:t>ultimedia</w:t>
      </w:r>
      <w:r w:rsidRPr="007403A6">
        <w:t xml:space="preserve"> y </w:t>
      </w:r>
      <w:r w:rsidRPr="00400933">
        <w:rPr>
          <w:i/>
        </w:rPr>
        <w:t>richToolTip</w:t>
      </w:r>
    </w:p>
    <w:p w:rsidR="00203601" w:rsidRPr="00400933" w:rsidRDefault="00203601" w:rsidP="00203601">
      <w:pPr>
        <w:pStyle w:val="Prrafodelista"/>
        <w:numPr>
          <w:ilvl w:val="0"/>
          <w:numId w:val="13"/>
        </w:numPr>
        <w:spacing w:after="0"/>
        <w:jc w:val="both"/>
      </w:pPr>
      <w:r w:rsidRPr="008F2327">
        <w:rPr>
          <w:b/>
        </w:rPr>
        <w:t>Elementos de entrada (</w:t>
      </w:r>
      <w:r w:rsidRPr="008F2327">
        <w:rPr>
          <w:b/>
          <w:i/>
        </w:rPr>
        <w:t>imputElements</w:t>
      </w:r>
      <w:r w:rsidRPr="008F2327">
        <w:rPr>
          <w:b/>
        </w:rPr>
        <w:t xml:space="preserve">): </w:t>
      </w:r>
      <w:r w:rsidRPr="008F2327">
        <w:t xml:space="preserve">Comprende a los elementos de interfaz enriquecidos y tradicionales encargadas de obtener una entrada desde la interfaz de usuario. </w:t>
      </w:r>
      <w:r w:rsidRPr="00400933">
        <w:t xml:space="preserve">En esta </w:t>
      </w:r>
      <w:r w:rsidRPr="00571ACC">
        <w:t>categoría</w:t>
      </w:r>
      <w:r w:rsidRPr="00400933">
        <w:t xml:space="preserve"> se engloba a los elementos </w:t>
      </w:r>
      <w:r w:rsidRPr="00400933">
        <w:rPr>
          <w:i/>
        </w:rPr>
        <w:t>textInputs</w:t>
      </w:r>
      <w:r w:rsidRPr="00400933">
        <w:t xml:space="preserve">, </w:t>
      </w:r>
      <w:r w:rsidRPr="00400933">
        <w:rPr>
          <w:i/>
        </w:rPr>
        <w:t>list</w:t>
      </w:r>
      <w:r w:rsidRPr="00400933">
        <w:t xml:space="preserve">, </w:t>
      </w:r>
      <w:r w:rsidRPr="00400933">
        <w:rPr>
          <w:i/>
        </w:rPr>
        <w:t>richAutoSuggest</w:t>
      </w:r>
      <w:r w:rsidRPr="00400933">
        <w:t xml:space="preserve">, </w:t>
      </w:r>
      <w:r w:rsidRPr="00400933">
        <w:rPr>
          <w:i/>
        </w:rPr>
        <w:t>richDatePicker</w:t>
      </w:r>
      <w:r>
        <w:rPr>
          <w:i/>
        </w:rPr>
        <w:t>, password y richEmail</w:t>
      </w:r>
      <w:r w:rsidRPr="00400933">
        <w:t xml:space="preserve">. </w:t>
      </w:r>
    </w:p>
    <w:p w:rsidR="00203601" w:rsidRDefault="00203601" w:rsidP="00203601">
      <w:pPr>
        <w:pStyle w:val="Prrafodelista"/>
        <w:numPr>
          <w:ilvl w:val="0"/>
          <w:numId w:val="13"/>
        </w:numPr>
        <w:spacing w:after="0"/>
        <w:jc w:val="both"/>
      </w:pPr>
      <w:r w:rsidRPr="008F2327">
        <w:rPr>
          <w:b/>
          <w:i/>
        </w:rPr>
        <w:t xml:space="preserve">Elementos de control </w:t>
      </w:r>
      <w:r w:rsidRPr="008F2327">
        <w:rPr>
          <w:b/>
        </w:rPr>
        <w:t>(</w:t>
      </w:r>
      <w:r w:rsidRPr="008F2327">
        <w:rPr>
          <w:b/>
          <w:i/>
        </w:rPr>
        <w:t>controlElements</w:t>
      </w:r>
      <w:r w:rsidRPr="008F2327">
        <w:rPr>
          <w:b/>
        </w:rPr>
        <w:t>)</w:t>
      </w:r>
      <w:r w:rsidRPr="008F2327">
        <w:rPr>
          <w:b/>
          <w:i/>
        </w:rPr>
        <w:t>:</w:t>
      </w:r>
      <w:r>
        <w:rPr>
          <w:b/>
          <w:i/>
        </w:rPr>
        <w:t xml:space="preserve"> </w:t>
      </w:r>
      <w:r>
        <w:t xml:space="preserve">Comprende a los elementos de interfaz tradicionales encargados de obtener una orden de navegación o cambio de página. En esta categoría </w:t>
      </w:r>
      <w:r w:rsidRPr="008F2327">
        <w:t xml:space="preserve">se engloba </w:t>
      </w:r>
      <w:r>
        <w:t xml:space="preserve">a los elementos </w:t>
      </w:r>
      <w:r w:rsidRPr="00DB20E0">
        <w:rPr>
          <w:i/>
        </w:rPr>
        <w:t>externalLink</w:t>
      </w:r>
      <w:r>
        <w:t xml:space="preserve">, </w:t>
      </w:r>
      <w:r w:rsidRPr="00DB20E0">
        <w:rPr>
          <w:i/>
        </w:rPr>
        <w:t>anchor</w:t>
      </w:r>
      <w:r>
        <w:t xml:space="preserve"> y </w:t>
      </w:r>
      <w:r w:rsidRPr="00DB20E0">
        <w:rPr>
          <w:i/>
        </w:rPr>
        <w:t>button</w:t>
      </w:r>
      <w:r>
        <w:t xml:space="preserve">. </w:t>
      </w:r>
    </w:p>
    <w:p w:rsidR="00203601" w:rsidRDefault="00203601" w:rsidP="00203601">
      <w:pPr>
        <w:spacing w:after="0"/>
        <w:jc w:val="both"/>
      </w:pPr>
    </w:p>
    <w:p w:rsidR="00203601" w:rsidRPr="00BB2FDF" w:rsidRDefault="00203601" w:rsidP="00203601">
      <w:pPr>
        <w:spacing w:after="0"/>
        <w:jc w:val="both"/>
      </w:pPr>
      <w:r>
        <w:t xml:space="preserve">Formando parte también de la extensión, los </w:t>
      </w:r>
      <w:r w:rsidRPr="00400933">
        <w:rPr>
          <w:i/>
        </w:rPr>
        <w:t>CompositeUIElement</w:t>
      </w:r>
      <w:r>
        <w:t xml:space="preserve">,  pueden o no tener </w:t>
      </w:r>
      <w:r w:rsidRPr="00400933">
        <w:rPr>
          <w:i/>
        </w:rPr>
        <w:t>Panels</w:t>
      </w:r>
      <w:r>
        <w:t xml:space="preserve"> asociados y los </w:t>
      </w:r>
      <w:r w:rsidRPr="00400933">
        <w:rPr>
          <w:i/>
        </w:rPr>
        <w:t xml:space="preserve">Panels </w:t>
      </w:r>
      <w:proofErr w:type="gramStart"/>
      <w:r>
        <w:t>pueden</w:t>
      </w:r>
      <w:proofErr w:type="gramEnd"/>
      <w:r>
        <w:t xml:space="preserve"> estar asociados a uno o muchos </w:t>
      </w:r>
      <w:r w:rsidRPr="00400933">
        <w:rPr>
          <w:i/>
        </w:rPr>
        <w:t>CompositeUIElement</w:t>
      </w:r>
      <w:r>
        <w:t xml:space="preserve">. Los </w:t>
      </w:r>
      <w:r w:rsidRPr="000265E8">
        <w:rPr>
          <w:i/>
        </w:rPr>
        <w:t>Panel</w:t>
      </w:r>
      <w:r w:rsidRPr="00400933">
        <w:rPr>
          <w:i/>
        </w:rPr>
        <w:t>s</w:t>
      </w:r>
      <w:r>
        <w:t xml:space="preserve"> pueden formar parte de un </w:t>
      </w:r>
      <w:r w:rsidRPr="00400933">
        <w:rPr>
          <w:i/>
        </w:rPr>
        <w:t>RichAccordion</w:t>
      </w:r>
      <w:r>
        <w:t xml:space="preserve"> o un </w:t>
      </w:r>
      <w:r w:rsidRPr="00400933">
        <w:rPr>
          <w:i/>
        </w:rPr>
        <w:t>RichTabs</w:t>
      </w:r>
      <w:r>
        <w:t xml:space="preserve">, y tanto el </w:t>
      </w:r>
      <w:r w:rsidRPr="00400933">
        <w:rPr>
          <w:i/>
        </w:rPr>
        <w:t>RichAccordion</w:t>
      </w:r>
      <w:r>
        <w:t xml:space="preserve"> como el </w:t>
      </w:r>
      <w:r w:rsidRPr="00400933">
        <w:rPr>
          <w:i/>
        </w:rPr>
        <w:t>RichTabs</w:t>
      </w:r>
      <w:r>
        <w:t xml:space="preserve"> pueden contener uno o muchos </w:t>
      </w:r>
      <w:r w:rsidRPr="00400933">
        <w:rPr>
          <w:i/>
        </w:rPr>
        <w:t>Panels</w:t>
      </w:r>
      <w:r>
        <w:rPr>
          <w:i/>
        </w:rPr>
        <w:t xml:space="preserve">. </w:t>
      </w:r>
      <w:r>
        <w:t xml:space="preserve">Cada uno de estos </w:t>
      </w:r>
      <w:r w:rsidRPr="008F2327">
        <w:rPr>
          <w:i/>
        </w:rPr>
        <w:t>Panels</w:t>
      </w:r>
      <w:r>
        <w:t xml:space="preserve">, permite aglomerar a uno o muchos elementos de interfaz </w:t>
      </w:r>
      <w:r>
        <w:rPr>
          <w:i/>
        </w:rPr>
        <w:t>C</w:t>
      </w:r>
      <w:r w:rsidRPr="008F2327">
        <w:rPr>
          <w:i/>
        </w:rPr>
        <w:t>ompositeUIElement</w:t>
      </w:r>
      <w:r>
        <w:rPr>
          <w:i/>
        </w:rPr>
        <w:t>.</w:t>
      </w:r>
      <w:r>
        <w:t xml:space="preserve"> Cada </w:t>
      </w:r>
      <w:r w:rsidRPr="00400933">
        <w:rPr>
          <w:i/>
        </w:rPr>
        <w:t>Panels</w:t>
      </w:r>
      <w:r>
        <w:t xml:space="preserve">, puede formar parte de un </w:t>
      </w:r>
      <w:r w:rsidRPr="00400933">
        <w:rPr>
          <w:i/>
        </w:rPr>
        <w:t>RichAccordion</w:t>
      </w:r>
      <w:r>
        <w:rPr>
          <w:i/>
        </w:rPr>
        <w:t xml:space="preserve"> </w:t>
      </w:r>
      <w:r>
        <w:t xml:space="preserve">o un </w:t>
      </w:r>
      <w:r>
        <w:rPr>
          <w:i/>
        </w:rPr>
        <w:t xml:space="preserve">RichTabs. </w:t>
      </w:r>
      <w:r>
        <w:t xml:space="preserve">De manera inversa un </w:t>
      </w:r>
      <w:r w:rsidRPr="00400933">
        <w:rPr>
          <w:i/>
        </w:rPr>
        <w:t>RichAccordion</w:t>
      </w:r>
      <w:r>
        <w:rPr>
          <w:i/>
        </w:rPr>
        <w:t xml:space="preserve"> </w:t>
      </w:r>
      <w:r>
        <w:t xml:space="preserve">o un </w:t>
      </w:r>
      <w:r w:rsidRPr="00400933">
        <w:rPr>
          <w:i/>
        </w:rPr>
        <w:t>RichTabs</w:t>
      </w:r>
      <w:r>
        <w:rPr>
          <w:i/>
        </w:rPr>
        <w:t xml:space="preserve"> </w:t>
      </w:r>
      <w:r>
        <w:t xml:space="preserve">se compone de uno o muchos </w:t>
      </w:r>
      <w:r w:rsidRPr="00400933">
        <w:rPr>
          <w:i/>
        </w:rPr>
        <w:t>Panels</w:t>
      </w:r>
      <w:r>
        <w:t>.</w:t>
      </w:r>
    </w:p>
    <w:p w:rsidR="00203601" w:rsidRDefault="00203601" w:rsidP="00203601">
      <w:pPr>
        <w:spacing w:after="0"/>
        <w:jc w:val="both"/>
      </w:pPr>
    </w:p>
    <w:p w:rsidR="00203601" w:rsidRDefault="00203601" w:rsidP="00203601">
      <w:pPr>
        <w:keepNext/>
        <w:spacing w:after="0"/>
      </w:pPr>
    </w:p>
    <w:p w:rsidR="00203601" w:rsidRDefault="00203601" w:rsidP="00203601">
      <w:pPr>
        <w:pStyle w:val="Epgrafe"/>
        <w:ind w:left="1416" w:firstLine="708"/>
        <w:rPr>
          <w:color w:val="000000" w:themeColor="text1"/>
        </w:rPr>
      </w:pPr>
      <w:bookmarkStart w:id="155" w:name="_Ref422897839"/>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203601">
      <w:pPr>
        <w:pStyle w:val="Epgrafe"/>
        <w:ind w:left="1416" w:firstLine="708"/>
        <w:rPr>
          <w:color w:val="000000" w:themeColor="text1"/>
        </w:rPr>
      </w:pPr>
    </w:p>
    <w:p w:rsidR="00203601" w:rsidRDefault="00203601" w:rsidP="00F77CA6">
      <w:pPr>
        <w:pStyle w:val="Epgrafe"/>
        <w:rPr>
          <w:color w:val="000000" w:themeColor="text1"/>
        </w:rPr>
      </w:pPr>
    </w:p>
    <w:p w:rsidR="00203601" w:rsidRDefault="00203601" w:rsidP="00203601">
      <w:pPr>
        <w:pStyle w:val="Epgrafe"/>
        <w:ind w:left="1416" w:firstLine="708"/>
        <w:rPr>
          <w:color w:val="000000" w:themeColor="text1"/>
        </w:rPr>
      </w:pPr>
    </w:p>
    <w:p w:rsidR="00203601" w:rsidRPr="00F77CA6" w:rsidRDefault="00F77CA6" w:rsidP="00F77CA6">
      <w:pPr>
        <w:spacing w:after="0"/>
        <w:ind w:left="2124" w:firstLine="708"/>
        <w:rPr>
          <w:color w:val="000000" w:themeColor="text1"/>
        </w:rPr>
      </w:pPr>
      <w:r>
        <w:rPr>
          <w:noProof/>
          <w:color w:val="000000" w:themeColor="text1"/>
          <w:lang w:eastAsia="es-PY"/>
        </w:rPr>
        <w:lastRenderedPageBreak/>
        <w:drawing>
          <wp:anchor distT="0" distB="0" distL="114300" distR="114300" simplePos="0" relativeHeight="251685888" behindDoc="0" locked="0" layoutInCell="1" allowOverlap="1">
            <wp:simplePos x="0" y="0"/>
            <wp:positionH relativeFrom="margin">
              <wp:posOffset>-963295</wp:posOffset>
            </wp:positionH>
            <wp:positionV relativeFrom="margin">
              <wp:posOffset>1812290</wp:posOffset>
            </wp:positionV>
            <wp:extent cx="7538085" cy="3337560"/>
            <wp:effectExtent l="0" t="2095500" r="0" b="2072640"/>
            <wp:wrapSquare wrapText="bothSides"/>
            <wp:docPr id="2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modeloDeContenidoYLayout.jp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7538085" cy="3337560"/>
                    </a:xfrm>
                    <a:prstGeom prst="rect">
                      <a:avLst/>
                    </a:prstGeom>
                  </pic:spPr>
                </pic:pic>
              </a:graphicData>
            </a:graphic>
          </wp:anchor>
        </w:drawing>
      </w:r>
      <w:bookmarkStart w:id="156" w:name="_Ref429542987"/>
      <w:r w:rsidR="00203601" w:rsidRPr="008749FC">
        <w:rPr>
          <w:b/>
          <w:color w:val="000000" w:themeColor="text1"/>
          <w:sz w:val="18"/>
          <w:szCs w:val="18"/>
        </w:rPr>
        <w:t xml:space="preserve">Figura </w:t>
      </w:r>
      <w:r w:rsidR="00251071" w:rsidRPr="008749FC">
        <w:rPr>
          <w:b/>
          <w:color w:val="000000" w:themeColor="text1"/>
          <w:sz w:val="18"/>
          <w:szCs w:val="18"/>
        </w:rPr>
        <w:fldChar w:fldCharType="begin"/>
      </w:r>
      <w:r w:rsidR="00203601" w:rsidRPr="008749FC">
        <w:rPr>
          <w:b/>
          <w:color w:val="000000" w:themeColor="text1"/>
          <w:sz w:val="18"/>
          <w:szCs w:val="18"/>
        </w:rPr>
        <w:instrText xml:space="preserve"> SEQ Figura \* ARABIC </w:instrText>
      </w:r>
      <w:r w:rsidR="00251071" w:rsidRPr="008749FC">
        <w:rPr>
          <w:b/>
          <w:color w:val="000000" w:themeColor="text1"/>
          <w:sz w:val="18"/>
          <w:szCs w:val="18"/>
        </w:rPr>
        <w:fldChar w:fldCharType="separate"/>
      </w:r>
      <w:r w:rsidR="00203601">
        <w:rPr>
          <w:b/>
          <w:noProof/>
          <w:color w:val="000000" w:themeColor="text1"/>
          <w:sz w:val="18"/>
          <w:szCs w:val="18"/>
        </w:rPr>
        <w:t>2</w:t>
      </w:r>
      <w:r w:rsidR="00251071" w:rsidRPr="008749FC">
        <w:rPr>
          <w:b/>
          <w:color w:val="000000" w:themeColor="text1"/>
          <w:sz w:val="18"/>
          <w:szCs w:val="18"/>
        </w:rPr>
        <w:fldChar w:fldCharType="end"/>
      </w:r>
      <w:bookmarkEnd w:id="156"/>
      <w:r w:rsidR="00203601" w:rsidRPr="008749FC">
        <w:rPr>
          <w:color w:val="000000" w:themeColor="text1"/>
          <w:sz w:val="18"/>
          <w:szCs w:val="18"/>
        </w:rPr>
        <w:t xml:space="preserve"> Metamodelo de contenido y estructura</w:t>
      </w:r>
    </w:p>
    <w:bookmarkEnd w:id="155"/>
    <w:p w:rsidR="00203601" w:rsidRDefault="00203601" w:rsidP="00203601">
      <w:pPr>
        <w:pStyle w:val="Epgrafe"/>
        <w:rPr>
          <w:b w:val="0"/>
          <w:color w:val="000000" w:themeColor="text1"/>
        </w:rPr>
      </w:pPr>
    </w:p>
    <w:p w:rsidR="00203601" w:rsidRDefault="00203601" w:rsidP="00203601">
      <w:pPr>
        <w:spacing w:after="0"/>
        <w:jc w:val="both"/>
      </w:pPr>
      <w:r>
        <w:t>A continuación se describen cada uno de los elementos que forman parte de la extensión al metamodelo de Contenido de MoWebA con sus respectivas propiedades.</w:t>
      </w:r>
    </w:p>
    <w:p w:rsidR="00203601" w:rsidRDefault="00203601" w:rsidP="00203601">
      <w:pPr>
        <w:spacing w:after="0"/>
        <w:rPr>
          <w:b/>
        </w:rPr>
      </w:pPr>
    </w:p>
    <w:p w:rsidR="00203601" w:rsidRDefault="00203601" w:rsidP="00203601">
      <w:pPr>
        <w:spacing w:after="0"/>
        <w:rPr>
          <w:b/>
        </w:rPr>
      </w:pPr>
      <w:r>
        <w:rPr>
          <w:b/>
        </w:rPr>
        <w:lastRenderedPageBreak/>
        <w:t>4.2.1.1 R</w:t>
      </w:r>
      <w:r w:rsidRPr="004312FC">
        <w:rPr>
          <w:b/>
        </w:rPr>
        <w:t>ichAutoSuggest</w:t>
      </w:r>
    </w:p>
    <w:p w:rsidR="00203601" w:rsidRDefault="00203601" w:rsidP="00203601">
      <w:pPr>
        <w:spacing w:after="0"/>
      </w:pPr>
    </w:p>
    <w:p w:rsidR="00203601" w:rsidRDefault="00203601" w:rsidP="00203601">
      <w:pPr>
        <w:spacing w:after="0"/>
        <w:jc w:val="both"/>
      </w:pPr>
      <w:r>
        <w:t xml:space="preserve">Este elemento de interfaz enriquecido de entrada, contiene al atributo </w:t>
      </w:r>
      <w:r w:rsidRPr="004312FC">
        <w:rPr>
          <w:i/>
        </w:rPr>
        <w:t>source</w:t>
      </w:r>
      <w:r>
        <w:t xml:space="preserve">. Este atributo tiene una doble funcionalidad. Una de ellas es permitir definir en él, un listado de palabras separadas por el carácter especial “@”, que corresponde a las palabras que serán sugeridas en el momento de ingresar uno o varios caracteres en un campo del tipo </w:t>
      </w:r>
      <w:r w:rsidRPr="006A6A78">
        <w:rPr>
          <w:i/>
        </w:rPr>
        <w:t>RichAutoSuggest</w:t>
      </w:r>
      <w:r>
        <w:t xml:space="preserve">. Por ejemplo, para el campo </w:t>
      </w:r>
      <w:r w:rsidRPr="00C03C26">
        <w:rPr>
          <w:i/>
        </w:rPr>
        <w:t>País</w:t>
      </w:r>
      <w:r>
        <w:t xml:space="preserve"> de origen del tipo</w:t>
      </w:r>
      <w:r w:rsidRPr="006A6A78">
        <w:rPr>
          <w:i/>
        </w:rPr>
        <w:t xml:space="preserve"> RichAutoSuggest</w:t>
      </w:r>
      <w:r>
        <w:t xml:space="preserve">, el atributo </w:t>
      </w:r>
      <w:r w:rsidRPr="006A6A78">
        <w:rPr>
          <w:i/>
        </w:rPr>
        <w:t>source</w:t>
      </w:r>
      <w:r w:rsidRPr="006A6A78">
        <w:t>, puede definirse como</w:t>
      </w:r>
      <w:r>
        <w:t xml:space="preserve"> source=”Paraguay@Portugal@PaquistanPolonia@Peru@España@...”.  La otra funcionalidad del atributo </w:t>
      </w:r>
      <w:r w:rsidRPr="006A6A78">
        <w:rPr>
          <w:i/>
        </w:rPr>
        <w:t>source</w:t>
      </w:r>
      <w:r>
        <w:t xml:space="preserve"> permite definir en él, una ruta en la cual se aloja un archivo .xml que contiene el listado de palabras que corresponde a las sugerencias. Por ejemplo, </w:t>
      </w:r>
      <w:r w:rsidRPr="006A6A78">
        <w:rPr>
          <w:i/>
        </w:rPr>
        <w:t>source</w:t>
      </w:r>
      <w:r>
        <w:t xml:space="preserve"> puede estar definido de la siguiente forma, source=”países.xml”, en donde países.xml tiene el siguiente formato:</w:t>
      </w:r>
    </w:p>
    <w:p w:rsidR="00203601" w:rsidRDefault="00203601" w:rsidP="00203601">
      <w:pPr>
        <w:spacing w:after="0"/>
      </w:pPr>
    </w:p>
    <w:p w:rsidR="00203601" w:rsidRDefault="00203601" w:rsidP="00203601">
      <w:pPr>
        <w:spacing w:after="0"/>
        <w:ind w:left="1416"/>
        <w:rPr>
          <w:lang w:val="en-US"/>
        </w:rPr>
      </w:pPr>
      <w:proofErr w:type="gramStart"/>
      <w:r w:rsidRPr="006A6A78">
        <w:rPr>
          <w:color w:val="C0504D" w:themeColor="accent2"/>
          <w:lang w:val="en-US"/>
        </w:rPr>
        <w:t>&lt;?</w:t>
      </w:r>
      <w:r w:rsidRPr="006A6A78">
        <w:rPr>
          <w:color w:val="4F81BD" w:themeColor="accent1"/>
          <w:lang w:val="en-US"/>
        </w:rPr>
        <w:t>xml</w:t>
      </w:r>
      <w:proofErr w:type="gramEnd"/>
      <w:r>
        <w:rPr>
          <w:lang w:val="en-US"/>
        </w:rPr>
        <w:t xml:space="preserve"> </w:t>
      </w:r>
      <w:r w:rsidRPr="006A6A78">
        <w:rPr>
          <w:color w:val="C0504D" w:themeColor="accent2"/>
          <w:lang w:val="en-US"/>
        </w:rPr>
        <w:t>version</w:t>
      </w:r>
      <w:r>
        <w:rPr>
          <w:lang w:val="en-US"/>
        </w:rPr>
        <w:t>=</w:t>
      </w:r>
      <w:r w:rsidRPr="006A6A78">
        <w:rPr>
          <w:b/>
          <w:color w:val="4F81BD" w:themeColor="accent1"/>
          <w:lang w:val="en-US"/>
        </w:rPr>
        <w:t>”1.0”</w:t>
      </w:r>
      <w:r>
        <w:rPr>
          <w:lang w:val="en-US"/>
        </w:rPr>
        <w:t xml:space="preserve"> </w:t>
      </w:r>
      <w:r w:rsidRPr="006A6A78">
        <w:rPr>
          <w:color w:val="C0504D" w:themeColor="accent2"/>
          <w:lang w:val="en-US"/>
        </w:rPr>
        <w:t>encoding</w:t>
      </w:r>
      <w:r>
        <w:rPr>
          <w:lang w:val="en-US"/>
        </w:rPr>
        <w:t>=</w:t>
      </w:r>
      <w:r w:rsidRPr="006A6A78">
        <w:rPr>
          <w:b/>
          <w:color w:val="4F81BD" w:themeColor="accent1"/>
          <w:lang w:val="en-US"/>
        </w:rPr>
        <w:t>”UTF-8”</w:t>
      </w:r>
      <w:r w:rsidRPr="006A6A78">
        <w:rPr>
          <w:color w:val="4F81BD" w:themeColor="accent1"/>
          <w:lang w:val="en-US"/>
        </w:rPr>
        <w:t xml:space="preserve"> </w:t>
      </w:r>
      <w:r w:rsidRPr="006A6A78">
        <w:rPr>
          <w:color w:val="C0504D" w:themeColor="accent2"/>
          <w:lang w:val="en-US"/>
        </w:rPr>
        <w:t>standalone</w:t>
      </w:r>
      <w:r>
        <w:rPr>
          <w:lang w:val="en-US"/>
        </w:rPr>
        <w:t>=</w:t>
      </w:r>
      <w:r w:rsidRPr="006A6A78">
        <w:rPr>
          <w:b/>
          <w:color w:val="4F81BD" w:themeColor="accent1"/>
          <w:lang w:val="en-US"/>
        </w:rPr>
        <w:t>”no”</w:t>
      </w:r>
      <w:r w:rsidRPr="006A6A78">
        <w:rPr>
          <w:color w:val="C0504D" w:themeColor="accent2"/>
          <w:lang w:val="en-US"/>
        </w:rPr>
        <w:t>?&gt;</w:t>
      </w:r>
    </w:p>
    <w:p w:rsidR="00203601" w:rsidRDefault="00203601" w:rsidP="00203601">
      <w:pPr>
        <w:spacing w:after="0"/>
        <w:ind w:left="1416"/>
        <w:rPr>
          <w:lang w:val="en-US"/>
        </w:rPr>
      </w:pPr>
      <w:r w:rsidRPr="006A6A78">
        <w:rPr>
          <w:color w:val="4F81BD" w:themeColor="accent1"/>
          <w:lang w:val="en-US"/>
        </w:rPr>
        <w:t>&lt;tags</w:t>
      </w:r>
      <w:r>
        <w:rPr>
          <w:lang w:val="en-US"/>
        </w:rPr>
        <w:t xml:space="preserve"> </w:t>
      </w:r>
      <w:r w:rsidRPr="006A6A78">
        <w:rPr>
          <w:color w:val="C0504D" w:themeColor="accent2"/>
          <w:lang w:val="en-US"/>
        </w:rPr>
        <w:t>style</w:t>
      </w:r>
      <w:r>
        <w:rPr>
          <w:lang w:val="en-US"/>
        </w:rPr>
        <w:t>=</w:t>
      </w:r>
      <w:r w:rsidRPr="006A6A78">
        <w:rPr>
          <w:color w:val="4F81BD" w:themeColor="accent1"/>
          <w:lang w:val="en-US"/>
        </w:rPr>
        <w:t>”MEDIUM”&gt;</w:t>
      </w:r>
    </w:p>
    <w:p w:rsidR="00203601" w:rsidRPr="006A6A78" w:rsidRDefault="00203601" w:rsidP="00203601">
      <w:pPr>
        <w:spacing w:after="0"/>
        <w:ind w:left="1416"/>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203601" w:rsidRPr="006A6A78" w:rsidRDefault="00203601" w:rsidP="00203601">
      <w:pPr>
        <w:spacing w:after="0"/>
        <w:ind w:left="1416"/>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Paraguay</w:t>
      </w:r>
      <w:r w:rsidRPr="006A6A78">
        <w:rPr>
          <w:color w:val="4F81BD" w:themeColor="accent1"/>
          <w:lang w:val="en-US"/>
        </w:rPr>
        <w:t>&lt;/name&gt;</w:t>
      </w:r>
    </w:p>
    <w:p w:rsidR="00203601" w:rsidRPr="006A6A78" w:rsidRDefault="00203601" w:rsidP="00203601">
      <w:pPr>
        <w:spacing w:after="0"/>
        <w:ind w:left="708" w:firstLine="708"/>
        <w:rPr>
          <w:color w:val="4F81BD" w:themeColor="accent1"/>
          <w:lang w:val="en-US"/>
        </w:rPr>
      </w:pPr>
      <w:r>
        <w:rPr>
          <w:color w:val="4F81BD" w:themeColor="accent1"/>
          <w:lang w:val="en-US"/>
        </w:rPr>
        <w:t xml:space="preserve">  </w:t>
      </w:r>
      <w:r w:rsidRPr="006A6A78">
        <w:rPr>
          <w:color w:val="4F81BD" w:themeColor="accent1"/>
          <w:lang w:val="en-US"/>
        </w:rPr>
        <w:t>&lt;/tag&gt;</w:t>
      </w:r>
    </w:p>
    <w:p w:rsidR="00203601" w:rsidRPr="006A6A78" w:rsidRDefault="00203601" w:rsidP="00203601">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203601" w:rsidRPr="006A6A78" w:rsidRDefault="00203601" w:rsidP="00203601">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Portugal</w:t>
      </w:r>
      <w:r w:rsidRPr="006A6A78">
        <w:rPr>
          <w:color w:val="4F81BD" w:themeColor="accent1"/>
          <w:lang w:val="en-US"/>
        </w:rPr>
        <w:t>&lt;/name&gt;</w:t>
      </w:r>
    </w:p>
    <w:p w:rsidR="00203601" w:rsidRPr="006A6A78" w:rsidRDefault="00203601" w:rsidP="00203601">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203601" w:rsidRPr="006A6A78" w:rsidRDefault="00203601" w:rsidP="00203601">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203601" w:rsidRPr="006A6A78" w:rsidRDefault="00203601" w:rsidP="00203601">
      <w:pPr>
        <w:spacing w:after="0"/>
        <w:rPr>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name&gt;</w:t>
      </w:r>
      <w:proofErr w:type="gramEnd"/>
      <w:r>
        <w:rPr>
          <w:lang w:val="en-US"/>
        </w:rPr>
        <w:t>Paquistan</w:t>
      </w:r>
      <w:r w:rsidRPr="006A6A78">
        <w:rPr>
          <w:color w:val="4F81BD" w:themeColor="accent1"/>
          <w:lang w:val="en-US"/>
        </w:rPr>
        <w:t>&lt;/name&gt;</w:t>
      </w:r>
    </w:p>
    <w:p w:rsidR="00203601" w:rsidRPr="006A6A78" w:rsidRDefault="00203601" w:rsidP="00203601">
      <w:pPr>
        <w:spacing w:after="0"/>
        <w:rPr>
          <w:color w:val="4F81BD" w:themeColor="accent1"/>
          <w:lang w:val="en-US"/>
        </w:rPr>
      </w:pPr>
      <w:r>
        <w:rPr>
          <w:color w:val="4F81BD" w:themeColor="accent1"/>
          <w:lang w:val="en-US"/>
        </w:rPr>
        <w:t xml:space="preserve">                              </w:t>
      </w:r>
      <w:r w:rsidRPr="006A6A78">
        <w:rPr>
          <w:color w:val="4F81BD" w:themeColor="accent1"/>
          <w:lang w:val="en-US"/>
        </w:rPr>
        <w:t>&lt;/tag&gt;</w:t>
      </w:r>
    </w:p>
    <w:p w:rsidR="00203601" w:rsidRPr="006A6A78" w:rsidRDefault="00203601" w:rsidP="00203601">
      <w:pPr>
        <w:spacing w:after="0"/>
        <w:rPr>
          <w:lang w:val="en-US"/>
        </w:rPr>
      </w:pPr>
      <w:r>
        <w:rPr>
          <w:lang w:val="en-US"/>
        </w:rPr>
        <w:t xml:space="preserve">                                   </w:t>
      </w:r>
      <w:r w:rsidRPr="006A6A78">
        <w:rPr>
          <w:lang w:val="en-US"/>
        </w:rPr>
        <w:t>.</w:t>
      </w:r>
    </w:p>
    <w:p w:rsidR="00203601" w:rsidRPr="006A6A78" w:rsidRDefault="00203601" w:rsidP="00203601">
      <w:pPr>
        <w:spacing w:after="0"/>
        <w:rPr>
          <w:lang w:val="en-US"/>
        </w:rPr>
      </w:pPr>
      <w:r>
        <w:rPr>
          <w:lang w:val="en-US"/>
        </w:rPr>
        <w:t xml:space="preserve">                                   </w:t>
      </w:r>
      <w:r w:rsidRPr="006A6A78">
        <w:rPr>
          <w:lang w:val="en-US"/>
        </w:rPr>
        <w:t>.</w:t>
      </w:r>
    </w:p>
    <w:p w:rsidR="00203601" w:rsidRPr="006A6A78" w:rsidRDefault="00203601" w:rsidP="00203601">
      <w:pPr>
        <w:spacing w:after="0"/>
        <w:rPr>
          <w:lang w:val="en-US"/>
        </w:rPr>
      </w:pPr>
      <w:r>
        <w:rPr>
          <w:lang w:val="en-US"/>
        </w:rPr>
        <w:t xml:space="preserve">                                   </w:t>
      </w:r>
      <w:r w:rsidRPr="006A6A78">
        <w:rPr>
          <w:lang w:val="en-US"/>
        </w:rPr>
        <w:t>.</w:t>
      </w:r>
    </w:p>
    <w:p w:rsidR="00203601" w:rsidRPr="006A6A78" w:rsidRDefault="00203601" w:rsidP="00203601">
      <w:pPr>
        <w:spacing w:after="0"/>
        <w:rPr>
          <w:color w:val="4F81BD" w:themeColor="accent1"/>
          <w:lang w:val="en-US"/>
        </w:rPr>
      </w:pPr>
      <w:r>
        <w:rPr>
          <w:color w:val="4F81BD" w:themeColor="accent1"/>
          <w:lang w:val="en-US"/>
        </w:rPr>
        <w:t xml:space="preserve">                              </w:t>
      </w:r>
      <w:r w:rsidRPr="006A6A78">
        <w:rPr>
          <w:color w:val="4F81BD" w:themeColor="accent1"/>
          <w:lang w:val="en-US"/>
        </w:rPr>
        <w:t>&lt;</w:t>
      </w:r>
      <w:proofErr w:type="gramStart"/>
      <w:r w:rsidRPr="006A6A78">
        <w:rPr>
          <w:color w:val="4F81BD" w:themeColor="accent1"/>
          <w:lang w:val="en-US"/>
        </w:rPr>
        <w:t>tag</w:t>
      </w:r>
      <w:proofErr w:type="gramEnd"/>
      <w:r w:rsidRPr="006A6A78">
        <w:rPr>
          <w:color w:val="4F81BD" w:themeColor="accent1"/>
          <w:lang w:val="en-US"/>
        </w:rPr>
        <w:t>&gt;</w:t>
      </w:r>
    </w:p>
    <w:p w:rsidR="00203601" w:rsidRPr="0090573E" w:rsidRDefault="00203601" w:rsidP="00203601">
      <w:pPr>
        <w:spacing w:after="0"/>
        <w:rPr>
          <w:lang w:val="en-US"/>
        </w:rPr>
      </w:pPr>
      <w:r>
        <w:rPr>
          <w:color w:val="4F81BD" w:themeColor="accent1"/>
          <w:lang w:val="en-US"/>
        </w:rPr>
        <w:t xml:space="preserve">                                 </w:t>
      </w:r>
      <w:r w:rsidRPr="0090573E">
        <w:rPr>
          <w:color w:val="4F81BD" w:themeColor="accent1"/>
          <w:lang w:val="en-US"/>
        </w:rPr>
        <w:t>&lt;</w:t>
      </w:r>
      <w:proofErr w:type="gramStart"/>
      <w:r w:rsidRPr="0090573E">
        <w:rPr>
          <w:color w:val="4F81BD" w:themeColor="accent1"/>
          <w:lang w:val="en-US"/>
        </w:rPr>
        <w:t>name</w:t>
      </w:r>
      <w:proofErr w:type="gramEnd"/>
      <w:r w:rsidRPr="0090573E">
        <w:rPr>
          <w:color w:val="4F81BD" w:themeColor="accent1"/>
          <w:lang w:val="en-US"/>
        </w:rPr>
        <w:t>&gt;</w:t>
      </w:r>
      <w:r w:rsidRPr="0090573E">
        <w:rPr>
          <w:lang w:val="en-US"/>
        </w:rPr>
        <w:t>. . .</w:t>
      </w:r>
      <w:r w:rsidRPr="0090573E">
        <w:rPr>
          <w:color w:val="4F81BD" w:themeColor="accent1"/>
          <w:lang w:val="en-US"/>
        </w:rPr>
        <w:t>&lt;/name&gt;</w:t>
      </w:r>
    </w:p>
    <w:p w:rsidR="00203601" w:rsidRPr="0090573E" w:rsidRDefault="00203601" w:rsidP="00203601">
      <w:pPr>
        <w:spacing w:after="0"/>
        <w:rPr>
          <w:color w:val="4F81BD" w:themeColor="accent1"/>
          <w:lang w:val="en-US"/>
        </w:rPr>
      </w:pPr>
      <w:r w:rsidRPr="0090573E">
        <w:rPr>
          <w:color w:val="4F81BD" w:themeColor="accent1"/>
          <w:lang w:val="en-US"/>
        </w:rPr>
        <w:t xml:space="preserve">   </w:t>
      </w:r>
      <w:r w:rsidRPr="0090573E">
        <w:rPr>
          <w:color w:val="4F81BD" w:themeColor="accent1"/>
          <w:lang w:val="en-US"/>
        </w:rPr>
        <w:tab/>
      </w:r>
      <w:r w:rsidRPr="0090573E">
        <w:rPr>
          <w:color w:val="4F81BD" w:themeColor="accent1"/>
          <w:lang w:val="en-US"/>
        </w:rPr>
        <w:tab/>
        <w:t xml:space="preserve">  &lt;/tag&gt;</w:t>
      </w:r>
    </w:p>
    <w:p w:rsidR="00203601" w:rsidRPr="0090573E" w:rsidRDefault="00203601" w:rsidP="00203601">
      <w:pPr>
        <w:spacing w:after="0"/>
        <w:rPr>
          <w:color w:val="4F81BD" w:themeColor="accent1"/>
          <w:lang w:val="en-US"/>
        </w:rPr>
      </w:pPr>
      <w:r w:rsidRPr="0090573E">
        <w:rPr>
          <w:color w:val="4F81BD" w:themeColor="accent1"/>
          <w:lang w:val="en-US"/>
        </w:rPr>
        <w:t xml:space="preserve">                           &lt;/tags&gt;</w:t>
      </w:r>
    </w:p>
    <w:p w:rsidR="00203601" w:rsidRPr="0090573E" w:rsidRDefault="00203601" w:rsidP="00203601">
      <w:pPr>
        <w:spacing w:after="0"/>
        <w:rPr>
          <w:lang w:val="en-US"/>
        </w:rPr>
      </w:pPr>
    </w:p>
    <w:p w:rsidR="00203601" w:rsidRDefault="00203601" w:rsidP="00203601">
      <w:pPr>
        <w:spacing w:after="0"/>
        <w:jc w:val="both"/>
      </w:pPr>
      <w:r>
        <w:t xml:space="preserve">También es posible obtener el listado de palabras desde el modelo de datos de MoWebA, estableciendo una relación de dependencia entre el elemento </w:t>
      </w:r>
      <w:r w:rsidRPr="006A6A78">
        <w:rPr>
          <w:i/>
        </w:rPr>
        <w:t>RichAutoSuggest</w:t>
      </w:r>
      <w:r>
        <w:t xml:space="preserve"> y un </w:t>
      </w:r>
      <w:r w:rsidRPr="006A6A78">
        <w:rPr>
          <w:i/>
        </w:rPr>
        <w:t>Value Object</w:t>
      </w:r>
      <w:r>
        <w:rPr>
          <w:i/>
        </w:rPr>
        <w:t xml:space="preserve"> </w:t>
      </w:r>
      <w:r>
        <w:t xml:space="preserve">que contiene la información necesaria de una entidad en particular. En la </w:t>
      </w:r>
      <w:fldSimple w:instr=" REF _Ref429543136 \h  \* MERGEFORMAT ">
        <w:r w:rsidRPr="00C438F6">
          <w:rPr>
            <w:color w:val="000000" w:themeColor="text1"/>
          </w:rPr>
          <w:t xml:space="preserve">Figura </w:t>
        </w:r>
        <w:r>
          <w:rPr>
            <w:color w:val="000000" w:themeColor="text1"/>
          </w:rPr>
          <w:t>3</w:t>
        </w:r>
      </w:fldSimple>
      <w:r>
        <w:t xml:space="preserve"> se presenta un ejemplo del </w:t>
      </w:r>
      <w:r w:rsidRPr="0029735E">
        <w:rPr>
          <w:i/>
        </w:rPr>
        <w:t>widget</w:t>
      </w:r>
      <w:r>
        <w:rPr>
          <w:b/>
        </w:rPr>
        <w:t xml:space="preserve"> </w:t>
      </w:r>
      <w:r w:rsidRPr="006A6A78">
        <w:rPr>
          <w:i/>
        </w:rPr>
        <w:t>RichAutoSuggest</w:t>
      </w:r>
      <w:r w:rsidRPr="006A6A78">
        <w:t>.</w:t>
      </w:r>
    </w:p>
    <w:p w:rsidR="00203601" w:rsidRDefault="00203601" w:rsidP="00203601">
      <w:pPr>
        <w:spacing w:after="0"/>
      </w:pPr>
    </w:p>
    <w:p w:rsidR="00203601" w:rsidRDefault="00203601" w:rsidP="00203601">
      <w:pPr>
        <w:spacing w:after="0"/>
        <w:jc w:val="center"/>
      </w:pPr>
      <w:r>
        <w:rPr>
          <w:noProof/>
          <w:lang w:eastAsia="es-PY"/>
        </w:rPr>
        <w:lastRenderedPageBreak/>
        <w:drawing>
          <wp:inline distT="0" distB="0" distL="0" distR="0">
            <wp:extent cx="1646555" cy="1305601"/>
            <wp:effectExtent l="0" t="0" r="0" b="0"/>
            <wp:docPr id="24" name="1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jp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6555" cy="1305601"/>
                    </a:xfrm>
                    <a:prstGeom prst="rect">
                      <a:avLst/>
                    </a:prstGeom>
                  </pic:spPr>
                </pic:pic>
              </a:graphicData>
            </a:graphic>
          </wp:inline>
        </w:drawing>
      </w:r>
    </w:p>
    <w:p w:rsidR="00203601" w:rsidRDefault="00251071" w:rsidP="00203601">
      <w:pPr>
        <w:spacing w:after="0"/>
      </w:pPr>
      <w:r>
        <w:rPr>
          <w:noProof/>
          <w:lang w:eastAsia="es-PY"/>
        </w:rPr>
        <w:pict>
          <v:shape id="Text Box 5" o:spid="_x0000_s1037" type="#_x0000_t202" style="position:absolute;margin-left:117.3pt;margin-top:1.5pt;width:180.5pt;height:21.5pt;z-index:251682816;visibility:visible" wrapcoords="-90 0 -90 20855 21600 20855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" stroked="f">
            <v:textbox inset="0,0,0,0">
              <w:txbxContent>
                <w:p w:rsidR="0090573E" w:rsidRPr="00C438F6" w:rsidRDefault="0090573E" w:rsidP="00203601">
                  <w:pPr>
                    <w:pStyle w:val="Epgrafe"/>
                    <w:rPr>
                      <w:noProof/>
                      <w:color w:val="000000" w:themeColor="text1"/>
                    </w:rPr>
                  </w:pPr>
                  <w:bookmarkStart w:id="157" w:name="_Ref429543136"/>
                  <w:r>
                    <w:rPr>
                      <w:color w:val="000000" w:themeColor="text1"/>
                    </w:rPr>
                    <w:t xml:space="preserve">                 </w:t>
                  </w:r>
                  <w:r w:rsidRPr="00C438F6">
                    <w:rPr>
                      <w:color w:val="000000" w:themeColor="text1"/>
                    </w:rPr>
                    <w:t xml:space="preserve">Figura </w:t>
                  </w:r>
                  <w:r w:rsidRPr="00C438F6">
                    <w:rPr>
                      <w:color w:val="000000" w:themeColor="text1"/>
                    </w:rPr>
                    <w:fldChar w:fldCharType="begin"/>
                  </w:r>
                  <w:r w:rsidRPr="00C438F6">
                    <w:rPr>
                      <w:color w:val="000000" w:themeColor="text1"/>
                    </w:rPr>
                    <w:instrText xml:space="preserve"> SEQ Figura \* ARABIC </w:instrText>
                  </w:r>
                  <w:r w:rsidRPr="00C438F6">
                    <w:rPr>
                      <w:color w:val="000000" w:themeColor="text1"/>
                    </w:rPr>
                    <w:fldChar w:fldCharType="separate"/>
                  </w:r>
                  <w:r>
                    <w:rPr>
                      <w:noProof/>
                      <w:color w:val="000000" w:themeColor="text1"/>
                    </w:rPr>
                    <w:t>3</w:t>
                  </w:r>
                  <w:r w:rsidRPr="00C438F6">
                    <w:rPr>
                      <w:color w:val="000000" w:themeColor="text1"/>
                    </w:rPr>
                    <w:fldChar w:fldCharType="end"/>
                  </w:r>
                  <w:bookmarkEnd w:id="157"/>
                  <w:r w:rsidRPr="00C438F6">
                    <w:rPr>
                      <w:color w:val="000000" w:themeColor="text1"/>
                    </w:rPr>
                    <w:t xml:space="preserve"> </w:t>
                  </w:r>
                  <w:r w:rsidRPr="00C438F6">
                    <w:rPr>
                      <w:b w:val="0"/>
                      <w:color w:val="000000" w:themeColor="text1"/>
                    </w:rPr>
                    <w:t xml:space="preserve">El </w:t>
                  </w:r>
                  <w:r w:rsidRPr="00C438F6">
                    <w:rPr>
                      <w:b w:val="0"/>
                      <w:i/>
                      <w:color w:val="000000" w:themeColor="text1"/>
                    </w:rPr>
                    <w:t>widget</w:t>
                  </w:r>
                  <w:r w:rsidRPr="00C438F6">
                    <w:rPr>
                      <w:b w:val="0"/>
                      <w:color w:val="000000" w:themeColor="text1"/>
                    </w:rPr>
                    <w:t xml:space="preserve"> </w:t>
                  </w:r>
                  <w:r w:rsidRPr="006A6A78">
                    <w:rPr>
                      <w:b w:val="0"/>
                      <w:i/>
                      <w:color w:val="000000" w:themeColor="text1"/>
                    </w:rPr>
                    <w:t>RichAutoSuggest</w:t>
                  </w:r>
                </w:p>
              </w:txbxContent>
            </v:textbox>
            <w10:wrap type="tight"/>
          </v:shape>
        </w:pict>
      </w:r>
      <w:r w:rsidR="00203601">
        <w:tab/>
      </w:r>
      <w:r w:rsidR="00203601">
        <w:tab/>
      </w:r>
      <w:r w:rsidR="00203601">
        <w:tab/>
      </w:r>
      <w:r w:rsidR="00203601">
        <w:tab/>
      </w:r>
    </w:p>
    <w:p w:rsidR="00203601" w:rsidRDefault="00203601" w:rsidP="00203601">
      <w:pPr>
        <w:spacing w:after="0"/>
        <w:rPr>
          <w:b/>
        </w:rPr>
      </w:pPr>
    </w:p>
    <w:p w:rsidR="00203601" w:rsidRPr="00520F35" w:rsidRDefault="00203601" w:rsidP="00203601">
      <w:pPr>
        <w:rPr>
          <w:b/>
        </w:rPr>
      </w:pPr>
      <w:r>
        <w:rPr>
          <w:b/>
        </w:rPr>
        <w:t>4.2.1.2 R</w:t>
      </w:r>
      <w:r w:rsidRPr="00E66E80">
        <w:rPr>
          <w:b/>
        </w:rPr>
        <w:t>ichDatePicker</w:t>
      </w:r>
    </w:p>
    <w:p w:rsidR="00203601" w:rsidRDefault="00203601" w:rsidP="00203601">
      <w:pPr>
        <w:jc w:val="both"/>
      </w:pPr>
      <w:r>
        <w:t xml:space="preserve">Este elemento de interfaz enriquecido de entrada, contiene a los atributos </w:t>
      </w:r>
      <w:r w:rsidRPr="00241E20">
        <w:rPr>
          <w:i/>
        </w:rPr>
        <w:t>dateFormat</w:t>
      </w:r>
      <w:r>
        <w:t xml:space="preserve">, </w:t>
      </w:r>
      <w:r w:rsidRPr="00241E20">
        <w:rPr>
          <w:i/>
        </w:rPr>
        <w:t>changeYear</w:t>
      </w:r>
      <w:r>
        <w:t xml:space="preserve">, </w:t>
      </w:r>
      <w:r w:rsidRPr="00241E20">
        <w:rPr>
          <w:i/>
        </w:rPr>
        <w:t>changeMonth</w:t>
      </w:r>
      <w:r>
        <w:t xml:space="preserve"> y </w:t>
      </w:r>
      <w:r w:rsidRPr="00241E20">
        <w:rPr>
          <w:i/>
        </w:rPr>
        <w:t>yearRange</w:t>
      </w:r>
      <w:r>
        <w:t xml:space="preserve">. El </w:t>
      </w:r>
      <w:r w:rsidRPr="00241E20">
        <w:rPr>
          <w:i/>
        </w:rPr>
        <w:t>dateFormat</w:t>
      </w:r>
      <w:r>
        <w:t xml:space="preserve"> corresponde a un tipo de dato enumerable que permite seleccionar cinco formatos de fecha distintos que pueden ser:</w:t>
      </w:r>
    </w:p>
    <w:p w:rsidR="00203601" w:rsidRDefault="00203601" w:rsidP="00203601">
      <w:pPr>
        <w:ind w:left="30"/>
        <w:jc w:val="both"/>
      </w:pPr>
      <w:r>
        <w:t xml:space="preserve">* </w:t>
      </w:r>
      <w:r w:rsidRPr="000705AC">
        <w:rPr>
          <w:b/>
          <w:i/>
        </w:rPr>
        <w:t>Default - mm/dd/yy</w:t>
      </w:r>
      <w:r>
        <w:rPr>
          <w:i/>
        </w:rPr>
        <w:t xml:space="preserve">: </w:t>
      </w:r>
      <w:r>
        <w:t xml:space="preserve">Este formato es el valor por omisión de numerosas librerías </w:t>
      </w:r>
      <w:r w:rsidRPr="00C03C26">
        <w:rPr>
          <w:i/>
        </w:rPr>
        <w:t>Javascript</w:t>
      </w:r>
      <w:r>
        <w:t xml:space="preserve">. Por ejemplo, </w:t>
      </w:r>
      <w:r w:rsidRPr="009E7593">
        <w:t>06/08/2015</w:t>
      </w:r>
    </w:p>
    <w:p w:rsidR="00203601" w:rsidRDefault="00203601" w:rsidP="00203601">
      <w:pPr>
        <w:jc w:val="both"/>
      </w:pPr>
      <w:r>
        <w:t xml:space="preserve">* </w:t>
      </w:r>
      <w:r w:rsidRPr="000705AC">
        <w:rPr>
          <w:b/>
          <w:i/>
        </w:rPr>
        <w:t>ISO 8601 - yy-mm-dd</w:t>
      </w:r>
      <w:r>
        <w:rPr>
          <w:i/>
        </w:rPr>
        <w:t xml:space="preserve">: </w:t>
      </w:r>
      <w:r w:rsidRPr="00197C2B">
        <w:t>E</w:t>
      </w:r>
      <w:r>
        <w:t xml:space="preserve">ste formato es el ISO 8601 para el establecimiento de fechas. Por ejemplo,  </w:t>
      </w:r>
      <w:r w:rsidRPr="009E7593">
        <w:t>2015-06-08</w:t>
      </w:r>
    </w:p>
    <w:p w:rsidR="00203601" w:rsidRPr="009E7593" w:rsidRDefault="00203601" w:rsidP="00203601">
      <w:pPr>
        <w:jc w:val="both"/>
      </w:pPr>
      <w:r w:rsidRPr="008F2327">
        <w:t xml:space="preserve">* </w:t>
      </w:r>
      <w:r w:rsidRPr="000705AC">
        <w:rPr>
          <w:b/>
          <w:i/>
        </w:rPr>
        <w:t>Short - d M, y</w:t>
      </w:r>
      <w:r>
        <w:rPr>
          <w:i/>
        </w:rPr>
        <w:t>:</w:t>
      </w:r>
      <w:r>
        <w:t xml:space="preserve"> Este es un formato de fecha corta. P</w:t>
      </w:r>
      <w:r w:rsidRPr="008F2327">
        <w:t>or ejemplo</w:t>
      </w:r>
      <w:r>
        <w:t xml:space="preserve">, </w:t>
      </w:r>
      <w:r w:rsidRPr="008F2327">
        <w:t xml:space="preserve"> 8 Jun, 15</w:t>
      </w:r>
    </w:p>
    <w:p w:rsidR="00203601" w:rsidRPr="009D5F62" w:rsidRDefault="00203601" w:rsidP="00203601">
      <w:pPr>
        <w:jc w:val="both"/>
      </w:pPr>
      <w:r w:rsidRPr="008F2327">
        <w:t>*</w:t>
      </w:r>
      <w:r>
        <w:t xml:space="preserve"> </w:t>
      </w:r>
      <w:r w:rsidRPr="000705AC">
        <w:rPr>
          <w:b/>
          <w:i/>
        </w:rPr>
        <w:t>Medium - d MM</w:t>
      </w:r>
      <w:r>
        <w:rPr>
          <w:i/>
        </w:rPr>
        <w:t xml:space="preserve">: </w:t>
      </w:r>
      <w:r>
        <w:t>Este es un formato de fecha mediana.</w:t>
      </w:r>
      <w:r>
        <w:rPr>
          <w:i/>
        </w:rPr>
        <w:t xml:space="preserve"> </w:t>
      </w:r>
      <w:r w:rsidRPr="000705AC">
        <w:t>Por ejemplo</w:t>
      </w:r>
      <w:r>
        <w:t>,</w:t>
      </w:r>
      <w:r w:rsidRPr="000705AC">
        <w:t xml:space="preserve"> 8 June, 15</w:t>
      </w:r>
    </w:p>
    <w:p w:rsidR="00203601" w:rsidRDefault="00203601" w:rsidP="00203601">
      <w:pPr>
        <w:jc w:val="both"/>
      </w:pPr>
      <w:r w:rsidRPr="0071402F">
        <w:t xml:space="preserve">* </w:t>
      </w:r>
      <w:r w:rsidRPr="000705AC">
        <w:rPr>
          <w:b/>
          <w:i/>
        </w:rPr>
        <w:t>Full - DD, d MM, yy</w:t>
      </w:r>
      <w:r w:rsidRPr="000705AC">
        <w:rPr>
          <w:i/>
        </w:rPr>
        <w:t xml:space="preserve">: </w:t>
      </w:r>
      <w:r w:rsidRPr="000705AC">
        <w:t>Este es un format</w:t>
      </w:r>
      <w:r>
        <w:t>o</w:t>
      </w:r>
      <w:r w:rsidRPr="000705AC">
        <w:t xml:space="preserve"> de definici</w:t>
      </w:r>
      <w:r>
        <w:t>ón de fecha completa.</w:t>
      </w:r>
      <w:r w:rsidRPr="0071402F">
        <w:rPr>
          <w:i/>
        </w:rPr>
        <w:t xml:space="preserve"> </w:t>
      </w:r>
      <w:r w:rsidRPr="000705AC">
        <w:t>Por ejemplo</w:t>
      </w:r>
      <w:r>
        <w:t>,</w:t>
      </w:r>
      <w:r w:rsidRPr="000705AC">
        <w:t xml:space="preserve"> Monday, 8 June, 2015</w:t>
      </w:r>
      <w:r w:rsidRPr="008F2327">
        <w:t xml:space="preserve"> </w:t>
      </w:r>
    </w:p>
    <w:p w:rsidR="00203601" w:rsidRPr="00CB478F" w:rsidRDefault="00203601" w:rsidP="00203601">
      <w:pPr>
        <w:jc w:val="both"/>
        <w:rPr>
          <w:i/>
        </w:rPr>
      </w:pPr>
      <w:r>
        <w:t xml:space="preserve">El atributo </w:t>
      </w:r>
      <w:r w:rsidRPr="003F240A">
        <w:rPr>
          <w:i/>
        </w:rPr>
        <w:t>changeYear</w:t>
      </w:r>
      <w:r>
        <w:rPr>
          <w:i/>
        </w:rPr>
        <w:t>,</w:t>
      </w:r>
      <w:r>
        <w:t xml:space="preserve"> es un valor booleano que indica la ausencia o presencia de un rango de años desplegable en una lista que formará parte del </w:t>
      </w:r>
      <w:r w:rsidRPr="008F2327">
        <w:rPr>
          <w:i/>
        </w:rPr>
        <w:t>rich</w:t>
      </w:r>
      <w:r>
        <w:rPr>
          <w:i/>
        </w:rPr>
        <w:t>D</w:t>
      </w:r>
      <w:r w:rsidRPr="00A26803">
        <w:rPr>
          <w:i/>
        </w:rPr>
        <w:t>atePicker</w:t>
      </w:r>
      <w:r>
        <w:rPr>
          <w:i/>
        </w:rPr>
        <w:t>.</w:t>
      </w:r>
      <w:r>
        <w:t xml:space="preserve"> Por omisión, si </w:t>
      </w:r>
      <w:r w:rsidRPr="00BE0F2F">
        <w:rPr>
          <w:i/>
        </w:rPr>
        <w:t>changeYear</w:t>
      </w:r>
      <w:r>
        <w:t xml:space="preserve"> está configurado en verdadero, se mostrará en el </w:t>
      </w:r>
      <w:r>
        <w:rPr>
          <w:i/>
        </w:rPr>
        <w:t>datePi</w:t>
      </w:r>
      <w:r w:rsidRPr="00BE0F2F">
        <w:rPr>
          <w:i/>
        </w:rPr>
        <w:t>cker</w:t>
      </w:r>
      <w:r>
        <w:t xml:space="preserve"> una lista desplegable presentando los diez años anteriores a partir de la fecha actual. También es posible asignar al valor etiquetado </w:t>
      </w:r>
      <w:r w:rsidRPr="00BE0F2F">
        <w:rPr>
          <w:i/>
        </w:rPr>
        <w:t>yearRange</w:t>
      </w:r>
      <w:r>
        <w:t xml:space="preserve"> un rango de años para el </w:t>
      </w:r>
      <w:r w:rsidRPr="0027336E">
        <w:rPr>
          <w:i/>
        </w:rPr>
        <w:t>richDatePicker</w:t>
      </w:r>
      <w:r>
        <w:t xml:space="preserve"> que se define en el formato yyyy</w:t>
      </w:r>
      <w:proofErr w:type="gramStart"/>
      <w:r>
        <w:t>:yyyy</w:t>
      </w:r>
      <w:proofErr w:type="gramEnd"/>
      <w:r>
        <w:t xml:space="preserve">; por ejemplo 1970:2015. Definir </w:t>
      </w:r>
      <w:r w:rsidRPr="003869F7">
        <w:rPr>
          <w:i/>
        </w:rPr>
        <w:t>yearRange</w:t>
      </w:r>
      <w:r>
        <w:t xml:space="preserve"> resulta ideal para la selección de fechas pasadas, como el año de nacimiento o fechas históricas.</w:t>
      </w:r>
    </w:p>
    <w:p w:rsidR="00203601" w:rsidRDefault="00203601" w:rsidP="00203601">
      <w:pPr>
        <w:jc w:val="both"/>
      </w:pPr>
      <w:r>
        <w:t xml:space="preserve">Por último, el valor etiquetado  booleano </w:t>
      </w:r>
      <w:r w:rsidRPr="00BE0F2F">
        <w:rPr>
          <w:i/>
        </w:rPr>
        <w:t>changeMonth</w:t>
      </w:r>
      <w:r>
        <w:rPr>
          <w:i/>
        </w:rPr>
        <w:t xml:space="preserve"> </w:t>
      </w:r>
      <w:r>
        <w:t xml:space="preserve"> permite desplegar una lista con todos los meses del año para una rápida selección. En la  </w:t>
      </w:r>
      <w:fldSimple w:instr=" REF _Ref429329732 \h  \* MERGEFORMAT ">
        <w:r w:rsidRPr="00520F35">
          <w:rPr>
            <w:color w:val="000000" w:themeColor="text1"/>
          </w:rPr>
          <w:t xml:space="preserve">Figura </w:t>
        </w:r>
        <w:r>
          <w:rPr>
            <w:color w:val="000000" w:themeColor="text1"/>
          </w:rPr>
          <w:t>4</w:t>
        </w:r>
      </w:fldSimple>
      <w:r>
        <w:t xml:space="preserve"> se presenta el </w:t>
      </w:r>
      <w:r w:rsidRPr="00C03C26">
        <w:rPr>
          <w:i/>
        </w:rPr>
        <w:t>widget</w:t>
      </w:r>
      <w:r>
        <w:t xml:space="preserve"> </w:t>
      </w:r>
      <w:r w:rsidRPr="00C03C26">
        <w:rPr>
          <w:i/>
        </w:rPr>
        <w:t>RichDatePicker</w:t>
      </w:r>
      <w:r>
        <w:t xml:space="preserve"> con el formato de fecha </w:t>
      </w:r>
      <w:r w:rsidRPr="00861E24">
        <w:rPr>
          <w:i/>
        </w:rPr>
        <w:t>Default - mm/dd/yy</w:t>
      </w:r>
      <w:r>
        <w:rPr>
          <w:b/>
          <w:i/>
        </w:rPr>
        <w:t>.</w:t>
      </w:r>
    </w:p>
    <w:p w:rsidR="00203601" w:rsidRDefault="00251071" w:rsidP="00203601">
      <w:pPr>
        <w:jc w:val="center"/>
      </w:pPr>
      <w:r>
        <w:rPr>
          <w:noProof/>
          <w:lang w:eastAsia="es-PY"/>
        </w:rPr>
        <w:lastRenderedPageBreak/>
        <w:pict>
          <v:shape id="Text Box 6" o:spid="_x0000_s1038" type="#_x0000_t202" style="position:absolute;left:0;text-align:left;margin-left:126.1pt;margin-top:135.4pt;width:171.7pt;height:13.95pt;z-index:251683840;visibility:visible" wrapcoords="-94 0 -94 20463 21600 20463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" stroked="f">
            <v:textbox inset="0,0,0,0">
              <w:txbxContent>
                <w:p w:rsidR="0090573E" w:rsidRPr="00520F35" w:rsidRDefault="0090573E" w:rsidP="00203601">
                  <w:pPr>
                    <w:pStyle w:val="Epgrafe"/>
                    <w:jc w:val="center"/>
                    <w:rPr>
                      <w:b w:val="0"/>
                      <w:noProof/>
                      <w:color w:val="000000" w:themeColor="text1"/>
                    </w:rPr>
                  </w:pPr>
                  <w:bookmarkStart w:id="158" w:name="_Ref429329732"/>
                  <w:r w:rsidRPr="00520F35">
                    <w:rPr>
                      <w:color w:val="000000" w:themeColor="text1"/>
                    </w:rPr>
                    <w:t xml:space="preserve">Figura </w:t>
                  </w:r>
                  <w:r w:rsidRPr="00520F35">
                    <w:rPr>
                      <w:color w:val="000000" w:themeColor="text1"/>
                    </w:rPr>
                    <w:fldChar w:fldCharType="begin"/>
                  </w:r>
                  <w:r w:rsidRPr="00520F35">
                    <w:rPr>
                      <w:color w:val="000000" w:themeColor="text1"/>
                    </w:rPr>
                    <w:instrText xml:space="preserve"> SEQ Figura \* ARABIC </w:instrText>
                  </w:r>
                  <w:r w:rsidRPr="00520F35">
                    <w:rPr>
                      <w:color w:val="000000" w:themeColor="text1"/>
                    </w:rPr>
                    <w:fldChar w:fldCharType="separate"/>
                  </w:r>
                  <w:r>
                    <w:rPr>
                      <w:noProof/>
                      <w:color w:val="000000" w:themeColor="text1"/>
                    </w:rPr>
                    <w:t>4</w:t>
                  </w:r>
                  <w:r w:rsidRPr="00520F35">
                    <w:rPr>
                      <w:color w:val="000000" w:themeColor="text1"/>
                    </w:rPr>
                    <w:fldChar w:fldCharType="end"/>
                  </w:r>
                  <w:bookmarkEnd w:id="158"/>
                  <w:r w:rsidRPr="00520F35">
                    <w:rPr>
                      <w:b w:val="0"/>
                      <w:color w:val="000000" w:themeColor="text1"/>
                    </w:rPr>
                    <w:t xml:space="preserve"> El </w:t>
                  </w:r>
                  <w:r w:rsidRPr="008F2327">
                    <w:rPr>
                      <w:b w:val="0"/>
                      <w:i/>
                      <w:color w:val="000000" w:themeColor="text1"/>
                    </w:rPr>
                    <w:t>widget RichDatePicker</w:t>
                  </w:r>
                </w:p>
              </w:txbxContent>
            </v:textbox>
            <w10:wrap type="tight"/>
          </v:shape>
        </w:pict>
      </w:r>
      <w:r w:rsidR="00203601">
        <w:rPr>
          <w:noProof/>
          <w:lang w:eastAsia="es-PY"/>
        </w:rPr>
        <w:drawing>
          <wp:inline distT="0" distB="0" distL="0" distR="0">
            <wp:extent cx="1761483" cy="1648633"/>
            <wp:effectExtent l="0" t="0" r="0" b="0"/>
            <wp:docPr id="25" name="11 Imagen" descr="RichDat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DatePicker.jpg"/>
                    <pic:cNvPicPr/>
                  </pic:nvPicPr>
                  <pic:blipFill>
                    <a:blip r:embed="rId34" cstate="print"/>
                    <a:stretch>
                      <a:fillRect/>
                    </a:stretch>
                  </pic:blipFill>
                  <pic:spPr>
                    <a:xfrm>
                      <a:off x="0" y="0"/>
                      <a:ext cx="1760549" cy="1647759"/>
                    </a:xfrm>
                    <a:prstGeom prst="rect">
                      <a:avLst/>
                    </a:prstGeom>
                  </pic:spPr>
                </pic:pic>
              </a:graphicData>
            </a:graphic>
          </wp:inline>
        </w:drawing>
      </w:r>
    </w:p>
    <w:p w:rsidR="00203601" w:rsidRDefault="00203601" w:rsidP="00203601">
      <w:pPr>
        <w:spacing w:after="0"/>
        <w:rPr>
          <w:b/>
        </w:rPr>
      </w:pPr>
    </w:p>
    <w:p w:rsidR="00203601" w:rsidRDefault="00203601" w:rsidP="00203601">
      <w:pPr>
        <w:spacing w:after="0"/>
        <w:rPr>
          <w:b/>
        </w:rPr>
      </w:pPr>
    </w:p>
    <w:p w:rsidR="00203601" w:rsidRDefault="00203601" w:rsidP="00203601">
      <w:pPr>
        <w:spacing w:after="0"/>
      </w:pPr>
      <w:r>
        <w:rPr>
          <w:b/>
        </w:rPr>
        <w:t>4.2.1.3 R</w:t>
      </w:r>
      <w:r w:rsidRPr="00F92B4F">
        <w:rPr>
          <w:b/>
        </w:rPr>
        <w:t>ichToolTip</w:t>
      </w:r>
      <w:r>
        <w:t xml:space="preserve"> </w:t>
      </w:r>
    </w:p>
    <w:p w:rsidR="00203601" w:rsidRDefault="00203601" w:rsidP="00203601">
      <w:pPr>
        <w:spacing w:after="0"/>
      </w:pPr>
    </w:p>
    <w:p w:rsidR="00203601" w:rsidRDefault="00251071" w:rsidP="00203601">
      <w:pPr>
        <w:spacing w:after="0"/>
        <w:jc w:val="both"/>
      </w:pPr>
      <w:r>
        <w:rPr>
          <w:noProof/>
          <w:lang w:eastAsia="es-PY"/>
        </w:rPr>
        <w:pict>
          <v:shape id="Text Box 8" o:spid="_x0000_s1039" type="#_x0000_t202" style="position:absolute;left:0;text-align:left;margin-left:227.7pt;margin-top:79.4pt;width:216.2pt;height:13.4pt;z-index:251684864;visibility:visible" wrapcoords="-75 0 -75 20400 21600 20400 21600 0 -7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" stroked="f">
            <v:textbox inset="0,0,0,0">
              <w:txbxContent>
                <w:p w:rsidR="0090573E" w:rsidRDefault="0090573E" w:rsidP="00203601">
                  <w:pPr>
                    <w:pStyle w:val="Epgrafe"/>
                    <w:ind w:firstLine="708"/>
                    <w:rPr>
                      <w:b w:val="0"/>
                      <w:noProof/>
                      <w:color w:val="000000" w:themeColor="text1"/>
                    </w:rPr>
                  </w:pPr>
                  <w:bookmarkStart w:id="159" w:name="_Ref429345770"/>
                  <w:r w:rsidRPr="008F2327">
                    <w:rPr>
                      <w:color w:val="000000" w:themeColor="text1"/>
                    </w:rPr>
                    <w:t xml:space="preserve">Figura </w:t>
                  </w:r>
                  <w:r w:rsidRPr="008F2327">
                    <w:rPr>
                      <w:color w:val="000000" w:themeColor="text1"/>
                    </w:rPr>
                    <w:fldChar w:fldCharType="begin"/>
                  </w:r>
                  <w:r w:rsidRPr="008F2327">
                    <w:rPr>
                      <w:color w:val="000000" w:themeColor="text1"/>
                    </w:rPr>
                    <w:instrText xml:space="preserve"> SEQ Figura \* ARABIC </w:instrText>
                  </w:r>
                  <w:r w:rsidRPr="008F2327">
                    <w:rPr>
                      <w:color w:val="000000" w:themeColor="text1"/>
                    </w:rPr>
                    <w:fldChar w:fldCharType="separate"/>
                  </w:r>
                  <w:r>
                    <w:rPr>
                      <w:noProof/>
                      <w:color w:val="000000" w:themeColor="text1"/>
                    </w:rPr>
                    <w:t>5</w:t>
                  </w:r>
                  <w:r w:rsidRPr="008F2327">
                    <w:rPr>
                      <w:color w:val="000000" w:themeColor="text1"/>
                    </w:rPr>
                    <w:fldChar w:fldCharType="end"/>
                  </w:r>
                  <w:bookmarkEnd w:id="159"/>
                  <w:r w:rsidRPr="008F2327">
                    <w:rPr>
                      <w:color w:val="000000" w:themeColor="text1"/>
                    </w:rPr>
                    <w:t xml:space="preserve"> </w:t>
                  </w:r>
                  <w:r w:rsidRPr="008F2327">
                    <w:rPr>
                      <w:b w:val="0"/>
                      <w:color w:val="000000" w:themeColor="text1"/>
                    </w:rPr>
                    <w:t xml:space="preserve">El </w:t>
                  </w:r>
                  <w:r w:rsidRPr="008F2327">
                    <w:rPr>
                      <w:b w:val="0"/>
                      <w:i/>
                      <w:color w:val="000000" w:themeColor="text1"/>
                    </w:rPr>
                    <w:t>widget RichToolTip</w:t>
                  </w:r>
                </w:p>
              </w:txbxContent>
            </v:textbox>
            <w10:wrap type="tight"/>
          </v:shape>
        </w:pict>
      </w:r>
      <w:r w:rsidR="00203601">
        <w:rPr>
          <w:noProof/>
          <w:lang w:eastAsia="es-PY"/>
        </w:rPr>
        <w:drawing>
          <wp:anchor distT="0" distB="0" distL="114300" distR="114300" simplePos="0" relativeHeight="251680768" behindDoc="1" locked="0" layoutInCell="1" allowOverlap="1">
            <wp:simplePos x="0" y="0"/>
            <wp:positionH relativeFrom="column">
              <wp:posOffset>2611120</wp:posOffset>
            </wp:positionH>
            <wp:positionV relativeFrom="paragraph">
              <wp:posOffset>54610</wp:posOffset>
            </wp:positionV>
            <wp:extent cx="2647315" cy="936625"/>
            <wp:effectExtent l="0" t="0" r="0" b="0"/>
            <wp:wrapTight wrapText="bothSides">
              <wp:wrapPolygon edited="0">
                <wp:start x="0" y="0"/>
                <wp:lineTo x="0" y="21087"/>
                <wp:lineTo x="21450" y="21087"/>
                <wp:lineTo x="21450" y="0"/>
                <wp:lineTo x="0" y="0"/>
              </wp:wrapPolygon>
            </wp:wrapTight>
            <wp:docPr id="26" name="1 Imagen" descr="RichToolt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ooltip.jpg"/>
                    <pic:cNvPicPr/>
                  </pic:nvPicPr>
                  <pic:blipFill>
                    <a:blip r:embed="rId35" cstate="print"/>
                    <a:stretch>
                      <a:fillRect/>
                    </a:stretch>
                  </pic:blipFill>
                  <pic:spPr>
                    <a:xfrm>
                      <a:off x="0" y="0"/>
                      <a:ext cx="2647315" cy="936625"/>
                    </a:xfrm>
                    <a:prstGeom prst="rect">
                      <a:avLst/>
                    </a:prstGeom>
                  </pic:spPr>
                </pic:pic>
              </a:graphicData>
            </a:graphic>
          </wp:anchor>
        </w:drawing>
      </w:r>
      <w:r w:rsidR="00203601" w:rsidRPr="000C133C">
        <w:t>Este elemento de salida, tiene como objetivo enriquecer con mensajes personalizados a cualquiera de los elementos que forman parte de la clasificación de elementos de entrada, salida y control</w:t>
      </w:r>
      <w:r w:rsidR="00203601">
        <w:t>.</w:t>
      </w:r>
      <w:r w:rsidR="00203601" w:rsidRPr="000C133C">
        <w:t xml:space="preserve"> </w:t>
      </w:r>
    </w:p>
    <w:p w:rsidR="00203601" w:rsidRDefault="00203601" w:rsidP="00203601">
      <w:pPr>
        <w:spacing w:after="0"/>
        <w:jc w:val="both"/>
      </w:pPr>
      <w:r>
        <w:t xml:space="preserve"> Al definirse este elemento en conjunción con algunos de los elementos simples de entrada, salida o de control, implica que un mensaje emergente será desplegado cuando el puntero del mouse se posicione sobre el elemento. Cada uno de los elementos de entrada, salida y control posee el valor etiquetado </w:t>
      </w:r>
      <w:r w:rsidRPr="00F92B4F">
        <w:rPr>
          <w:i/>
        </w:rPr>
        <w:t>title</w:t>
      </w:r>
      <w:r>
        <w:t xml:space="preserve">, que corresponde al mensaje que será desplegado. En la </w:t>
      </w:r>
      <w:fldSimple w:instr=" REF _Ref429345770 \h  \* MERGEFORMAT ">
        <w:r w:rsidRPr="008F2327">
          <w:rPr>
            <w:color w:val="000000" w:themeColor="text1"/>
          </w:rPr>
          <w:t xml:space="preserve">Figura </w:t>
        </w:r>
        <w:r>
          <w:rPr>
            <w:color w:val="000000" w:themeColor="text1"/>
          </w:rPr>
          <w:t>5</w:t>
        </w:r>
      </w:fldSimple>
      <w:r>
        <w:t xml:space="preserve">  se presenta el widget </w:t>
      </w:r>
      <w:r w:rsidRPr="00861E24">
        <w:rPr>
          <w:i/>
        </w:rPr>
        <w:t>RichToolTip</w:t>
      </w:r>
      <w:r>
        <w:t xml:space="preserve">, desplegando un mensaje al posicionar el puntero del mouse sobre el campo Contraseña del tipo </w:t>
      </w:r>
      <w:r w:rsidRPr="006A6A78">
        <w:rPr>
          <w:i/>
        </w:rPr>
        <w:t>Password</w:t>
      </w:r>
      <w:r>
        <w:t>.</w:t>
      </w:r>
    </w:p>
    <w:p w:rsidR="00203601" w:rsidRDefault="00203601" w:rsidP="00203601">
      <w:pPr>
        <w:spacing w:after="0"/>
      </w:pPr>
    </w:p>
    <w:p w:rsidR="00203601" w:rsidRDefault="00203601" w:rsidP="00203601">
      <w:pPr>
        <w:spacing w:after="0"/>
        <w:rPr>
          <w:b/>
        </w:rPr>
      </w:pPr>
      <w:r>
        <w:rPr>
          <w:b/>
        </w:rPr>
        <w:t xml:space="preserve">4.2.1.4 </w:t>
      </w:r>
      <w:r w:rsidRPr="00F92B4F">
        <w:rPr>
          <w:b/>
        </w:rPr>
        <w:t>Live</w:t>
      </w:r>
      <w:r>
        <w:rPr>
          <w:b/>
        </w:rPr>
        <w:t xml:space="preserve"> V</w:t>
      </w:r>
      <w:r w:rsidRPr="00F92B4F">
        <w:rPr>
          <w:b/>
        </w:rPr>
        <w:t>alidation</w:t>
      </w:r>
    </w:p>
    <w:p w:rsidR="00203601" w:rsidRDefault="00203601" w:rsidP="00203601">
      <w:pPr>
        <w:spacing w:after="0"/>
        <w:rPr>
          <w:b/>
        </w:rPr>
      </w:pPr>
    </w:p>
    <w:p w:rsidR="00203601" w:rsidRDefault="00203601" w:rsidP="00203601">
      <w:pPr>
        <w:spacing w:after="0"/>
        <w:jc w:val="both"/>
      </w:pPr>
      <w:r>
        <w:t xml:space="preserve">El </w:t>
      </w:r>
      <w:r>
        <w:rPr>
          <w:i/>
        </w:rPr>
        <w:t>L</w:t>
      </w:r>
      <w:r w:rsidRPr="006A6A78">
        <w:rPr>
          <w:i/>
        </w:rPr>
        <w:t xml:space="preserve">ive </w:t>
      </w:r>
      <w:r>
        <w:rPr>
          <w:i/>
        </w:rPr>
        <w:t>V</w:t>
      </w:r>
      <w:r w:rsidRPr="006A6A78">
        <w:rPr>
          <w:i/>
        </w:rPr>
        <w:t>alidation</w:t>
      </w:r>
      <w:r>
        <w:rPr>
          <w:i/>
        </w:rPr>
        <w:t xml:space="preserve"> </w:t>
      </w:r>
      <w:r>
        <w:t xml:space="preserve">es un conjunto de extensiones que permite llevar a cabo validaciones locales a diversos elementos pertenecientes a un formulario. Estas validaciones pueden llevarse a cabo a diversos elementos de entrada, como a los del tipo </w:t>
      </w:r>
      <w:r>
        <w:rPr>
          <w:i/>
        </w:rPr>
        <w:t>T</w:t>
      </w:r>
      <w:r w:rsidRPr="008749FC">
        <w:rPr>
          <w:i/>
        </w:rPr>
        <w:t>extInput</w:t>
      </w:r>
      <w:r>
        <w:rPr>
          <w:i/>
        </w:rPr>
        <w:t>,</w:t>
      </w:r>
      <w:r>
        <w:t xml:space="preserve"> Rich</w:t>
      </w:r>
      <w:r>
        <w:rPr>
          <w:i/>
        </w:rPr>
        <w:t>E</w:t>
      </w:r>
      <w:r w:rsidRPr="0027336E">
        <w:rPr>
          <w:i/>
        </w:rPr>
        <w:t>mail</w:t>
      </w:r>
      <w:r>
        <w:t xml:space="preserve">, </w:t>
      </w:r>
      <w:r>
        <w:rPr>
          <w:i/>
        </w:rPr>
        <w:t>P</w:t>
      </w:r>
      <w:r w:rsidRPr="00FF1441">
        <w:rPr>
          <w:i/>
        </w:rPr>
        <w:t>assword</w:t>
      </w:r>
      <w:r>
        <w:t xml:space="preserve"> y a los elementos del tipo </w:t>
      </w:r>
      <w:r w:rsidRPr="006A6A78">
        <w:rPr>
          <w:i/>
        </w:rPr>
        <w:t>List</w:t>
      </w:r>
      <w:r>
        <w:t xml:space="preserve">, </w:t>
      </w:r>
      <w:r>
        <w:rPr>
          <w:i/>
        </w:rPr>
        <w:t>c</w:t>
      </w:r>
      <w:r w:rsidRPr="00FF1441">
        <w:rPr>
          <w:i/>
        </w:rPr>
        <w:t>hoice</w:t>
      </w:r>
      <w:r>
        <w:t xml:space="preserve"> y </w:t>
      </w:r>
      <w:r>
        <w:rPr>
          <w:i/>
        </w:rPr>
        <w:t>c</w:t>
      </w:r>
      <w:r w:rsidRPr="00FF1441">
        <w:rPr>
          <w:i/>
        </w:rPr>
        <w:t>heck</w:t>
      </w:r>
      <w:r>
        <w:t xml:space="preserve">. </w:t>
      </w:r>
    </w:p>
    <w:p w:rsidR="00203601" w:rsidRDefault="00203601" w:rsidP="00203601">
      <w:pPr>
        <w:spacing w:after="0"/>
      </w:pPr>
    </w:p>
    <w:p w:rsidR="00203601" w:rsidRDefault="00203601" w:rsidP="00203601">
      <w:pPr>
        <w:spacing w:after="0"/>
        <w:jc w:val="both"/>
      </w:pPr>
      <w:r>
        <w:t xml:space="preserve">Para los campos del tipo </w:t>
      </w:r>
      <w:r w:rsidRPr="00FF3CCB">
        <w:rPr>
          <w:i/>
        </w:rPr>
        <w:t>T</w:t>
      </w:r>
      <w:r>
        <w:rPr>
          <w:i/>
        </w:rPr>
        <w:t>extIn</w:t>
      </w:r>
      <w:r w:rsidRPr="00FF3CCB">
        <w:rPr>
          <w:i/>
        </w:rPr>
        <w:t>put</w:t>
      </w:r>
      <w:r>
        <w:rPr>
          <w:i/>
        </w:rPr>
        <w:t>, P</w:t>
      </w:r>
      <w:r w:rsidRPr="00FF3CCB">
        <w:rPr>
          <w:i/>
        </w:rPr>
        <w:t>assword</w:t>
      </w:r>
      <w:r>
        <w:rPr>
          <w:i/>
        </w:rPr>
        <w:t xml:space="preserve"> y</w:t>
      </w:r>
      <w:r>
        <w:t xml:space="preserve"> </w:t>
      </w:r>
      <w:r w:rsidRPr="006A6A78">
        <w:rPr>
          <w:i/>
        </w:rPr>
        <w:t>Rich</w:t>
      </w:r>
      <w:r w:rsidRPr="00400933">
        <w:rPr>
          <w:i/>
        </w:rPr>
        <w:t>Email</w:t>
      </w:r>
      <w:r>
        <w:t>,</w:t>
      </w:r>
      <w:r w:rsidRPr="00FF3CCB">
        <w:rPr>
          <w:i/>
        </w:rPr>
        <w:t xml:space="preserve"> </w:t>
      </w:r>
      <w:r>
        <w:t xml:space="preserve">es posible establecer la cantidad  mínima de caracteres que puede ingresarse, por medio del atributo entero </w:t>
      </w:r>
      <w:r w:rsidRPr="00FF1441">
        <w:rPr>
          <w:i/>
        </w:rPr>
        <w:t>minLength</w:t>
      </w:r>
      <w:r>
        <w:t xml:space="preserve">.  El atributo </w:t>
      </w:r>
      <w:r w:rsidRPr="006A6A78">
        <w:rPr>
          <w:i/>
        </w:rPr>
        <w:t>minLength</w:t>
      </w:r>
      <w:r>
        <w:t xml:space="preserve"> resulta ideal para campos del tipo </w:t>
      </w:r>
      <w:r w:rsidRPr="008749FC">
        <w:rPr>
          <w:i/>
        </w:rPr>
        <w:t>Password</w:t>
      </w:r>
      <w:r>
        <w:t xml:space="preserve"> para el establecimiento de un nivel de seguridad en las contraseñas. De manera similar, el atributo </w:t>
      </w:r>
      <w:r w:rsidRPr="00FF1441">
        <w:rPr>
          <w:i/>
        </w:rPr>
        <w:t>maxLength</w:t>
      </w:r>
      <w:r>
        <w:t xml:space="preserve"> permite establecer la cantidad máxima de caracteres que es posible ingresar en estos campos, para evitar desbordamientos. El campo </w:t>
      </w:r>
      <w:r w:rsidRPr="00E73F04">
        <w:rPr>
          <w:i/>
        </w:rPr>
        <w:t>TextI</w:t>
      </w:r>
      <w:r>
        <w:rPr>
          <w:i/>
        </w:rPr>
        <w:t>n</w:t>
      </w:r>
      <w:r w:rsidRPr="00E73F04">
        <w:rPr>
          <w:i/>
        </w:rPr>
        <w:t>put</w:t>
      </w:r>
      <w:r>
        <w:rPr>
          <w:i/>
        </w:rPr>
        <w:t xml:space="preserve">, </w:t>
      </w:r>
      <w:r>
        <w:t xml:space="preserve">independientemente a </w:t>
      </w:r>
      <w:r w:rsidRPr="006A6A78">
        <w:rPr>
          <w:i/>
        </w:rPr>
        <w:t>Password</w:t>
      </w:r>
      <w:r>
        <w:t xml:space="preserve"> y </w:t>
      </w:r>
      <w:r w:rsidRPr="006A6A78">
        <w:rPr>
          <w:i/>
        </w:rPr>
        <w:t>RichEmail</w:t>
      </w:r>
      <w:r>
        <w:t xml:space="preserve">, posee el atributo privado </w:t>
      </w:r>
      <w:r w:rsidRPr="00D242F6">
        <w:rPr>
          <w:i/>
        </w:rPr>
        <w:t>digits</w:t>
      </w:r>
      <w:r>
        <w:rPr>
          <w:i/>
        </w:rPr>
        <w:t>, que</w:t>
      </w:r>
      <w:r>
        <w:t xml:space="preserve">  establece que el campo de entrada debe tener estrictamente valores numéricos del cero al nueve. El campo del tipo </w:t>
      </w:r>
      <w:r w:rsidRPr="006A6A78">
        <w:rPr>
          <w:i/>
        </w:rPr>
        <w:t>Password</w:t>
      </w:r>
      <w:r>
        <w:rPr>
          <w:i/>
        </w:rPr>
        <w:t xml:space="preserve"> </w:t>
      </w:r>
      <w:r>
        <w:t xml:space="preserve">posee el atributo booleano </w:t>
      </w:r>
      <w:r>
        <w:rPr>
          <w:i/>
        </w:rPr>
        <w:t>confirmPass</w:t>
      </w:r>
      <w:r>
        <w:t xml:space="preserve">,  </w:t>
      </w:r>
      <w:r>
        <w:lastRenderedPageBreak/>
        <w:t xml:space="preserve">para el caso en el que se necesite crear otro campo de entrada del tipo </w:t>
      </w:r>
      <w:r w:rsidRPr="006A6A78">
        <w:rPr>
          <w:i/>
        </w:rPr>
        <w:t>Password</w:t>
      </w:r>
      <w:r>
        <w:t xml:space="preserve"> para la confirmación de contraseña.  </w:t>
      </w:r>
    </w:p>
    <w:p w:rsidR="00203601" w:rsidRDefault="00203601" w:rsidP="00203601">
      <w:pPr>
        <w:spacing w:after="0"/>
        <w:jc w:val="both"/>
      </w:pPr>
    </w:p>
    <w:p w:rsidR="00203601" w:rsidRDefault="00203601" w:rsidP="00203601">
      <w:pPr>
        <w:spacing w:after="0"/>
        <w:jc w:val="both"/>
      </w:pPr>
      <w:r>
        <w:t xml:space="preserve">El atributo booleano </w:t>
      </w:r>
      <w:r w:rsidRPr="006A6A78">
        <w:rPr>
          <w:i/>
        </w:rPr>
        <w:t>mandatory</w:t>
      </w:r>
      <w:r>
        <w:t xml:space="preserve"> de la clase abstracta </w:t>
      </w:r>
      <w:r w:rsidRPr="006A6A78">
        <w:rPr>
          <w:i/>
        </w:rPr>
        <w:t>ImputElement</w:t>
      </w:r>
      <w:r>
        <w:t xml:space="preserve">, puede activarse para todos los campos que heredan de ella. Para el caso de los campos, </w:t>
      </w:r>
      <w:r w:rsidRPr="006A6A78">
        <w:rPr>
          <w:i/>
        </w:rPr>
        <w:t>TextInput</w:t>
      </w:r>
      <w:r>
        <w:rPr>
          <w:i/>
        </w:rPr>
        <w:t xml:space="preserve">, </w:t>
      </w:r>
      <w:r w:rsidRPr="006A6A78">
        <w:rPr>
          <w:i/>
        </w:rPr>
        <w:t>P</w:t>
      </w:r>
      <w:r w:rsidRPr="00400933">
        <w:rPr>
          <w:i/>
        </w:rPr>
        <w:t>assword</w:t>
      </w:r>
      <w:r>
        <w:rPr>
          <w:i/>
        </w:rPr>
        <w:t>, RichE</w:t>
      </w:r>
      <w:r w:rsidRPr="0027336E">
        <w:rPr>
          <w:i/>
        </w:rPr>
        <w:t>mail</w:t>
      </w:r>
      <w:r>
        <w:t xml:space="preserve">, </w:t>
      </w:r>
      <w:r w:rsidRPr="008749FC">
        <w:rPr>
          <w:i/>
        </w:rPr>
        <w:t>RichDatePicker</w:t>
      </w:r>
      <w:r>
        <w:t xml:space="preserve"> y</w:t>
      </w:r>
      <w:r w:rsidRPr="008749FC">
        <w:rPr>
          <w:i/>
        </w:rPr>
        <w:t xml:space="preserve"> RichAutoSuggest</w:t>
      </w:r>
      <w:r>
        <w:t xml:space="preserve">, el atributo </w:t>
      </w:r>
      <w:r w:rsidRPr="006A6A78">
        <w:rPr>
          <w:i/>
        </w:rPr>
        <w:t>mandatory</w:t>
      </w:r>
      <w:r>
        <w:t xml:space="preserve"> indica que estos campos no pueden quedar vacíos. Para el campo del tipo </w:t>
      </w:r>
      <w:r w:rsidRPr="006A6A78">
        <w:rPr>
          <w:i/>
        </w:rPr>
        <w:t>List</w:t>
      </w:r>
      <w:r>
        <w:t xml:space="preserve">, que puede ser un </w:t>
      </w:r>
      <w:r w:rsidRPr="006A6A78">
        <w:rPr>
          <w:i/>
        </w:rPr>
        <w:t>dropBox</w:t>
      </w:r>
      <w:r>
        <w:t xml:space="preserve">, </w:t>
      </w:r>
      <w:r w:rsidRPr="006A6A78">
        <w:rPr>
          <w:i/>
        </w:rPr>
        <w:t>choice</w:t>
      </w:r>
      <w:r>
        <w:t xml:space="preserve"> o </w:t>
      </w:r>
      <w:r w:rsidRPr="006A6A78">
        <w:rPr>
          <w:i/>
        </w:rPr>
        <w:t>check</w:t>
      </w:r>
      <w:r>
        <w:t xml:space="preserve">,  al activar el atributo </w:t>
      </w:r>
      <w:r w:rsidRPr="006A6A78">
        <w:rPr>
          <w:i/>
        </w:rPr>
        <w:t>mandatory</w:t>
      </w:r>
      <w:r>
        <w:t xml:space="preserve">, implica que al menos una de las opciones de un </w:t>
      </w:r>
      <w:r w:rsidRPr="00095287">
        <w:rPr>
          <w:i/>
        </w:rPr>
        <w:t>dropBox</w:t>
      </w:r>
      <w:r>
        <w:t xml:space="preserve">, </w:t>
      </w:r>
      <w:r w:rsidRPr="00095287">
        <w:rPr>
          <w:i/>
        </w:rPr>
        <w:t>choice</w:t>
      </w:r>
      <w:r>
        <w:t xml:space="preserve"> o </w:t>
      </w:r>
      <w:r w:rsidRPr="00095287">
        <w:rPr>
          <w:i/>
        </w:rPr>
        <w:t>check</w:t>
      </w:r>
      <w:r>
        <w:t xml:space="preserve">, debe ser seleccionada.  En la </w:t>
      </w:r>
      <w:fldSimple w:instr=" REF _Ref429460068 \h  \* MERGEFORMAT ">
        <w:r w:rsidRPr="000705AC">
          <w:rPr>
            <w:color w:val="000000" w:themeColor="text1"/>
          </w:rPr>
          <w:t>Figura 6</w:t>
        </w:r>
      </w:fldSimple>
      <w:r>
        <w:t xml:space="preserve"> se presentan algunos ejemplos de </w:t>
      </w:r>
      <w:r w:rsidRPr="00A9619C">
        <w:rPr>
          <w:i/>
        </w:rPr>
        <w:t>Live Validation</w:t>
      </w:r>
      <w:r>
        <w:t>.</w:t>
      </w:r>
    </w:p>
    <w:p w:rsidR="00203601" w:rsidRDefault="00203601" w:rsidP="00203601">
      <w:pPr>
        <w:spacing w:after="0"/>
        <w:jc w:val="both"/>
      </w:pPr>
    </w:p>
    <w:p w:rsidR="00203601" w:rsidRDefault="00203601" w:rsidP="00203601">
      <w:pPr>
        <w:keepNext/>
        <w:spacing w:after="0"/>
        <w:jc w:val="center"/>
      </w:pPr>
      <w:r>
        <w:rPr>
          <w:noProof/>
          <w:lang w:eastAsia="es-PY"/>
        </w:rPr>
        <w:drawing>
          <wp:inline distT="0" distB="0" distL="0" distR="0">
            <wp:extent cx="3450037" cy="2291378"/>
            <wp:effectExtent l="0" t="0" r="0" b="0"/>
            <wp:docPr id="27" name="2 Imagen" descr="validaciones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ciones_v3.jpg"/>
                    <pic:cNvPicPr/>
                  </pic:nvPicPr>
                  <pic:blipFill>
                    <a:blip r:embed="rId36" cstate="print"/>
                    <a:stretch>
                      <a:fillRect/>
                    </a:stretch>
                  </pic:blipFill>
                  <pic:spPr>
                    <a:xfrm>
                      <a:off x="0" y="0"/>
                      <a:ext cx="3453922" cy="2293958"/>
                    </a:xfrm>
                    <a:prstGeom prst="rect">
                      <a:avLst/>
                    </a:prstGeom>
                  </pic:spPr>
                </pic:pic>
              </a:graphicData>
            </a:graphic>
          </wp:inline>
        </w:drawing>
      </w:r>
    </w:p>
    <w:p w:rsidR="00203601" w:rsidRDefault="00203601" w:rsidP="00203601">
      <w:pPr>
        <w:pStyle w:val="Epgrafe"/>
        <w:ind w:left="2124" w:firstLine="708"/>
        <w:rPr>
          <w:color w:val="000000" w:themeColor="text1"/>
        </w:rPr>
      </w:pPr>
      <w:bookmarkStart w:id="160" w:name="_Ref429460068"/>
      <w:r w:rsidRPr="000705AC">
        <w:rPr>
          <w:color w:val="000000" w:themeColor="text1"/>
        </w:rPr>
        <w:t xml:space="preserve">Figura </w:t>
      </w:r>
      <w:r w:rsidR="00251071" w:rsidRPr="000705AC">
        <w:rPr>
          <w:color w:val="000000" w:themeColor="text1"/>
        </w:rPr>
        <w:fldChar w:fldCharType="begin"/>
      </w:r>
      <w:r w:rsidRPr="000705AC">
        <w:rPr>
          <w:color w:val="000000" w:themeColor="text1"/>
        </w:rPr>
        <w:instrText xml:space="preserve"> SEQ Figura \* ARABIC </w:instrText>
      </w:r>
      <w:r w:rsidR="00251071" w:rsidRPr="000705AC">
        <w:rPr>
          <w:color w:val="000000" w:themeColor="text1"/>
        </w:rPr>
        <w:fldChar w:fldCharType="separate"/>
      </w:r>
      <w:r>
        <w:rPr>
          <w:noProof/>
          <w:color w:val="000000" w:themeColor="text1"/>
        </w:rPr>
        <w:t>6</w:t>
      </w:r>
      <w:r w:rsidR="00251071" w:rsidRPr="000705AC">
        <w:rPr>
          <w:color w:val="000000" w:themeColor="text1"/>
        </w:rPr>
        <w:fldChar w:fldCharType="end"/>
      </w:r>
      <w:bookmarkEnd w:id="160"/>
      <w:r w:rsidRPr="000705AC">
        <w:rPr>
          <w:b w:val="0"/>
          <w:color w:val="000000" w:themeColor="text1"/>
        </w:rPr>
        <w:t xml:space="preserve"> Ejemplos de </w:t>
      </w:r>
      <w:r w:rsidRPr="000705AC">
        <w:rPr>
          <w:b w:val="0"/>
          <w:i/>
          <w:color w:val="000000" w:themeColor="text1"/>
        </w:rPr>
        <w:t>Live Validation</w:t>
      </w:r>
    </w:p>
    <w:p w:rsidR="00203601" w:rsidRDefault="00203601" w:rsidP="00203601">
      <w:pPr>
        <w:spacing w:after="0"/>
      </w:pPr>
    </w:p>
    <w:p w:rsidR="00203601" w:rsidRDefault="00203601" w:rsidP="00203601">
      <w:pPr>
        <w:spacing w:after="0"/>
        <w:rPr>
          <w:b/>
        </w:rPr>
      </w:pPr>
      <w:r>
        <w:rPr>
          <w:b/>
        </w:rPr>
        <w:t>4.2.1.5 RichAccordion</w:t>
      </w:r>
    </w:p>
    <w:p w:rsidR="00203601" w:rsidRDefault="00203601" w:rsidP="00203601">
      <w:pPr>
        <w:spacing w:after="0"/>
        <w:rPr>
          <w:b/>
        </w:rPr>
      </w:pPr>
    </w:p>
    <w:p w:rsidR="00203601" w:rsidRPr="00D12371" w:rsidRDefault="00203601" w:rsidP="00203601">
      <w:pPr>
        <w:spacing w:after="0"/>
        <w:jc w:val="both"/>
        <w:rPr>
          <w:b/>
        </w:rPr>
      </w:pPr>
      <w:r>
        <w:t xml:space="preserve">Este </w:t>
      </w:r>
      <w:r w:rsidRPr="00131296">
        <w:rPr>
          <w:i/>
        </w:rPr>
        <w:t>widget</w:t>
      </w:r>
      <w:r>
        <w:t xml:space="preserve"> permite encapsular a varios elementos de interfaz de MoWebA dentro de paneles colapsables para presentar información en una cantidad limitada de espacio. Dentro de los elementos que pueden ser desplegados en los paneles, se encuentran los </w:t>
      </w:r>
      <w:r w:rsidRPr="00131296">
        <w:rPr>
          <w:i/>
        </w:rPr>
        <w:t>UIElement</w:t>
      </w:r>
      <w:r>
        <w:rPr>
          <w:i/>
        </w:rPr>
        <w:t xml:space="preserve"> </w:t>
      </w:r>
      <w:r>
        <w:t xml:space="preserve">de cualquiera de sus extensiones </w:t>
      </w:r>
      <w:r w:rsidRPr="00131296">
        <w:rPr>
          <w:i/>
        </w:rPr>
        <w:t>InputElement</w:t>
      </w:r>
      <w:r>
        <w:t xml:space="preserve">, OutputElement o </w:t>
      </w:r>
      <w:r w:rsidRPr="00EB221C">
        <w:rPr>
          <w:i/>
        </w:rPr>
        <w:t>ControElement</w:t>
      </w:r>
      <w:r>
        <w:t xml:space="preserve">, como así también los  </w:t>
      </w:r>
      <w:r>
        <w:rPr>
          <w:i/>
        </w:rPr>
        <w:t>C</w:t>
      </w:r>
      <w:r w:rsidRPr="008716B3">
        <w:rPr>
          <w:i/>
        </w:rPr>
        <w:t>ompositeUIElements</w:t>
      </w:r>
      <w:r>
        <w:t xml:space="preserve">,  </w:t>
      </w:r>
      <w:r>
        <w:rPr>
          <w:i/>
        </w:rPr>
        <w:t>T</w:t>
      </w:r>
      <w:r w:rsidRPr="00CD6797">
        <w:rPr>
          <w:i/>
        </w:rPr>
        <w:t>able</w:t>
      </w:r>
      <w:r>
        <w:t xml:space="preserve">  y los </w:t>
      </w:r>
      <w:r>
        <w:rPr>
          <w:i/>
        </w:rPr>
        <w:t>F</w:t>
      </w:r>
      <w:r w:rsidRPr="00CD6797">
        <w:rPr>
          <w:i/>
        </w:rPr>
        <w:t>orm</w:t>
      </w:r>
      <w:r>
        <w:t xml:space="preserve">. En la </w:t>
      </w:r>
      <w:fldSimple w:instr=" REF _Ref429579455 \h  \* MERGEFORMAT ">
        <w:r w:rsidRPr="00EB6D22">
          <w:rPr>
            <w:color w:val="000000" w:themeColor="text1"/>
          </w:rPr>
          <w:t>Figura 7</w:t>
        </w:r>
      </w:fldSimple>
      <w:r>
        <w:t xml:space="preserve"> se presenta un ejemplo del </w:t>
      </w:r>
      <w:r w:rsidRPr="00D12371">
        <w:rPr>
          <w:i/>
        </w:rPr>
        <w:t>widget</w:t>
      </w:r>
      <w:r>
        <w:t xml:space="preserve"> </w:t>
      </w:r>
      <w:r w:rsidRPr="00D12371">
        <w:rPr>
          <w:i/>
        </w:rPr>
        <w:t>RichAccordion</w:t>
      </w:r>
      <w:r>
        <w:t xml:space="preserve"> que contiene cuatro paneles calapsables que contienen información sobre algunos lenguajes de programación para la web. El panel HTML 5 se encuentra seleccionado (activo) y por lo tanto es el panel que despliega la información, que para el ejemplo, se trata de texto HTML.  Los otros tres paneles CSS 3, Javascript y Otros lenguajes se encuentran inactivos.</w:t>
      </w:r>
    </w:p>
    <w:p w:rsidR="00203601" w:rsidRDefault="00203601" w:rsidP="00203601">
      <w:pPr>
        <w:keepNext/>
        <w:spacing w:after="0"/>
        <w:jc w:val="both"/>
      </w:pPr>
    </w:p>
    <w:p w:rsidR="00203601" w:rsidRDefault="00203601" w:rsidP="00203601">
      <w:pPr>
        <w:keepNext/>
        <w:spacing w:after="0"/>
        <w:jc w:val="center"/>
      </w:pPr>
      <w:r>
        <w:rPr>
          <w:noProof/>
          <w:lang w:eastAsia="es-PY"/>
        </w:rPr>
        <w:drawing>
          <wp:inline distT="0" distB="0" distL="0" distR="0">
            <wp:extent cx="3964515" cy="1542633"/>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9-09 16.00.08.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64515" cy="1542633"/>
                    </a:xfrm>
                    <a:prstGeom prst="rect">
                      <a:avLst/>
                    </a:prstGeom>
                  </pic:spPr>
                </pic:pic>
              </a:graphicData>
            </a:graphic>
          </wp:inline>
        </w:drawing>
      </w:r>
    </w:p>
    <w:p w:rsidR="00203601" w:rsidRPr="00D12371" w:rsidRDefault="00203601" w:rsidP="00203601">
      <w:pPr>
        <w:pStyle w:val="Epgrafe"/>
        <w:ind w:left="2124" w:firstLine="708"/>
        <w:rPr>
          <w:b w:val="0"/>
          <w:color w:val="000000" w:themeColor="text1"/>
        </w:rPr>
      </w:pPr>
      <w:bookmarkStart w:id="161" w:name="_Ref429579455"/>
      <w:r w:rsidRPr="00EB6D22">
        <w:rPr>
          <w:color w:val="000000" w:themeColor="text1"/>
        </w:rPr>
        <w:t xml:space="preserve">Figura </w:t>
      </w:r>
      <w:r w:rsidR="00251071" w:rsidRPr="00EB6D22">
        <w:rPr>
          <w:color w:val="000000" w:themeColor="text1"/>
        </w:rPr>
        <w:fldChar w:fldCharType="begin"/>
      </w:r>
      <w:r w:rsidRPr="00EB6D22">
        <w:rPr>
          <w:color w:val="000000" w:themeColor="text1"/>
        </w:rPr>
        <w:instrText xml:space="preserve"> SEQ Figura \* ARABIC </w:instrText>
      </w:r>
      <w:r w:rsidR="00251071" w:rsidRPr="00EB6D22">
        <w:rPr>
          <w:color w:val="000000" w:themeColor="text1"/>
        </w:rPr>
        <w:fldChar w:fldCharType="separate"/>
      </w:r>
      <w:r>
        <w:rPr>
          <w:noProof/>
          <w:color w:val="000000" w:themeColor="text1"/>
        </w:rPr>
        <w:t>7</w:t>
      </w:r>
      <w:r w:rsidR="00251071" w:rsidRPr="00EB6D22">
        <w:rPr>
          <w:color w:val="000000" w:themeColor="text1"/>
        </w:rPr>
        <w:fldChar w:fldCharType="end"/>
      </w:r>
      <w:bookmarkEnd w:id="161"/>
      <w:r w:rsidRPr="00EB6D22">
        <w:rPr>
          <w:b w:val="0"/>
          <w:color w:val="000000" w:themeColor="text1"/>
        </w:rPr>
        <w:t xml:space="preserve"> Ejemplo del </w:t>
      </w:r>
      <w:r w:rsidRPr="00EB6D22">
        <w:rPr>
          <w:b w:val="0"/>
          <w:i/>
          <w:color w:val="000000" w:themeColor="text1"/>
        </w:rPr>
        <w:t>widget RichAccordion</w:t>
      </w:r>
    </w:p>
    <w:p w:rsidR="00203601" w:rsidRDefault="00203601" w:rsidP="00203601">
      <w:pPr>
        <w:spacing w:after="0"/>
        <w:rPr>
          <w:b/>
        </w:rPr>
      </w:pPr>
      <w:r>
        <w:rPr>
          <w:b/>
        </w:rPr>
        <w:t>4.2.1.6 RichTabs</w:t>
      </w:r>
    </w:p>
    <w:p w:rsidR="00203601" w:rsidRDefault="00203601" w:rsidP="00203601">
      <w:pPr>
        <w:spacing w:after="0"/>
        <w:rPr>
          <w:b/>
        </w:rPr>
      </w:pPr>
    </w:p>
    <w:p w:rsidR="00203601" w:rsidRDefault="00203601" w:rsidP="00203601">
      <w:pPr>
        <w:spacing w:after="0"/>
        <w:jc w:val="both"/>
      </w:pPr>
      <w:r>
        <w:t xml:space="preserve">El </w:t>
      </w:r>
      <w:r w:rsidRPr="00D12371">
        <w:rPr>
          <w:i/>
        </w:rPr>
        <w:t>RichTabs</w:t>
      </w:r>
      <w:r>
        <w:t xml:space="preserve"> permite al igual que el </w:t>
      </w:r>
      <w:r>
        <w:rPr>
          <w:i/>
        </w:rPr>
        <w:t>R</w:t>
      </w:r>
      <w:r w:rsidRPr="00105CEF">
        <w:rPr>
          <w:i/>
        </w:rPr>
        <w:t>ichAccordion</w:t>
      </w:r>
      <w:r>
        <w:rPr>
          <w:i/>
        </w:rPr>
        <w:t xml:space="preserve"> </w:t>
      </w:r>
      <w:r>
        <w:t xml:space="preserve">aglomerar a varios elementos de interfaz en cada una de sus pestañas o paneles como se lo denomina en MoWebA. En la </w:t>
      </w:r>
      <w:fldSimple w:instr=" REF _Ref429588673 \h  \* MERGEFORMAT ">
        <w:r w:rsidRPr="00D12371">
          <w:rPr>
            <w:color w:val="000000" w:themeColor="text1"/>
          </w:rPr>
          <w:t>Figura 8</w:t>
        </w:r>
      </w:fldSimple>
      <w:r>
        <w:t xml:space="preserve"> se presenta el </w:t>
      </w:r>
      <w:r w:rsidRPr="00D12371">
        <w:rPr>
          <w:i/>
        </w:rPr>
        <w:t>widget RichTabs</w:t>
      </w:r>
      <w:r>
        <w:t>, con un ejemplo que contiene tres pestañas, en la cual una de ellas se encuentra activa, presentando la correspondiente información, mientras las otras dos se encuentran inactivas.</w:t>
      </w:r>
    </w:p>
    <w:p w:rsidR="00203601" w:rsidRDefault="00203601" w:rsidP="00203601">
      <w:pPr>
        <w:spacing w:after="0"/>
      </w:pPr>
    </w:p>
    <w:p w:rsidR="00203601" w:rsidRDefault="00203601" w:rsidP="00203601">
      <w:pPr>
        <w:keepNext/>
        <w:spacing w:after="0"/>
        <w:jc w:val="center"/>
      </w:pPr>
      <w:r>
        <w:rPr>
          <w:noProof/>
          <w:lang w:eastAsia="es-PY"/>
        </w:rPr>
        <w:drawing>
          <wp:inline distT="0" distB="0" distL="0" distR="0">
            <wp:extent cx="4661758" cy="222946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TabsEx1.jp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5425" cy="2231219"/>
                    </a:xfrm>
                    <a:prstGeom prst="rect">
                      <a:avLst/>
                    </a:prstGeom>
                  </pic:spPr>
                </pic:pic>
              </a:graphicData>
            </a:graphic>
          </wp:inline>
        </w:drawing>
      </w:r>
    </w:p>
    <w:p w:rsidR="00203601" w:rsidRPr="00D12371" w:rsidRDefault="00203601" w:rsidP="00203601">
      <w:pPr>
        <w:pStyle w:val="Epgrafe"/>
        <w:jc w:val="center"/>
        <w:rPr>
          <w:i/>
          <w:color w:val="000000" w:themeColor="text1"/>
        </w:rPr>
      </w:pPr>
      <w:bookmarkStart w:id="162" w:name="_Ref429588673"/>
      <w:r w:rsidRPr="00D12371">
        <w:rPr>
          <w:color w:val="000000" w:themeColor="text1"/>
        </w:rPr>
        <w:t xml:space="preserve">Figura </w:t>
      </w:r>
      <w:r w:rsidR="00251071" w:rsidRPr="00D12371">
        <w:rPr>
          <w:color w:val="000000" w:themeColor="text1"/>
        </w:rPr>
        <w:fldChar w:fldCharType="begin"/>
      </w:r>
      <w:r w:rsidRPr="00D12371">
        <w:rPr>
          <w:color w:val="000000" w:themeColor="text1"/>
        </w:rPr>
        <w:instrText xml:space="preserve"> SEQ Figura \* ARABIC </w:instrText>
      </w:r>
      <w:r w:rsidR="00251071" w:rsidRPr="00D12371">
        <w:rPr>
          <w:color w:val="000000" w:themeColor="text1"/>
        </w:rPr>
        <w:fldChar w:fldCharType="separate"/>
      </w:r>
      <w:r>
        <w:rPr>
          <w:noProof/>
          <w:color w:val="000000" w:themeColor="text1"/>
        </w:rPr>
        <w:t>8</w:t>
      </w:r>
      <w:r w:rsidR="00251071" w:rsidRPr="00D12371">
        <w:rPr>
          <w:color w:val="000000" w:themeColor="text1"/>
        </w:rPr>
        <w:fldChar w:fldCharType="end"/>
      </w:r>
      <w:bookmarkEnd w:id="162"/>
      <w:r w:rsidRPr="00D12371">
        <w:rPr>
          <w:b w:val="0"/>
          <w:color w:val="000000" w:themeColor="text1"/>
        </w:rPr>
        <w:t xml:space="preserve"> Ejemplo del </w:t>
      </w:r>
      <w:r w:rsidRPr="00D12371">
        <w:rPr>
          <w:b w:val="0"/>
          <w:i/>
          <w:color w:val="000000" w:themeColor="text1"/>
        </w:rPr>
        <w:t>widget RichTabs</w:t>
      </w:r>
    </w:p>
    <w:p w:rsidR="00203601" w:rsidRDefault="00203601" w:rsidP="00203601">
      <w:pPr>
        <w:spacing w:after="0"/>
      </w:pPr>
      <w:r>
        <w:tab/>
      </w:r>
    </w:p>
    <w:p w:rsidR="00203601" w:rsidRPr="001C3EE4" w:rsidRDefault="00203601" w:rsidP="00203601">
      <w:pPr>
        <w:spacing w:after="0"/>
        <w:rPr>
          <w:b/>
        </w:rPr>
      </w:pPr>
      <w:r w:rsidRPr="001C3EE4">
        <w:rPr>
          <w:b/>
        </w:rPr>
        <w:t>4.2.2 El metamodelo de Estructura extendido</w:t>
      </w:r>
    </w:p>
    <w:p w:rsidR="00203601" w:rsidRDefault="00203601" w:rsidP="00203601">
      <w:pPr>
        <w:spacing w:after="0"/>
      </w:pPr>
    </w:p>
    <w:p w:rsidR="00203601" w:rsidRPr="00354702" w:rsidRDefault="00203601" w:rsidP="00203601">
      <w:pPr>
        <w:spacing w:after="0"/>
        <w:jc w:val="both"/>
      </w:pPr>
      <w:r>
        <w:t xml:space="preserve">El metamodelo de </w:t>
      </w:r>
      <w:r w:rsidRPr="00095287">
        <w:rPr>
          <w:i/>
        </w:rPr>
        <w:t>Estructura</w:t>
      </w:r>
      <w:r>
        <w:t xml:space="preserve"> no ha sufrido muchos cambios con respecto a su versión original, Dentro de las adaptaciones que se han tenido en cuenta en este metamodelo, se presentan los cambios llevados a cabo a los atributos de la clase </w:t>
      </w:r>
      <w:r w:rsidRPr="00B70575">
        <w:rPr>
          <w:i/>
        </w:rPr>
        <w:t>Properties</w:t>
      </w:r>
      <w:r>
        <w:t xml:space="preserve">, </w:t>
      </w:r>
      <w:r w:rsidRPr="00B70575">
        <w:rPr>
          <w:i/>
        </w:rPr>
        <w:t>XPos</w:t>
      </w:r>
      <w:r>
        <w:rPr>
          <w:i/>
        </w:rPr>
        <w:t>i</w:t>
      </w:r>
      <w:r w:rsidRPr="00B70575">
        <w:rPr>
          <w:i/>
        </w:rPr>
        <w:t>tion</w:t>
      </w:r>
      <w:r>
        <w:t xml:space="preserve">, </w:t>
      </w:r>
      <w:r w:rsidRPr="00B70575">
        <w:rPr>
          <w:i/>
        </w:rPr>
        <w:t>YPosition</w:t>
      </w:r>
      <w:r>
        <w:t xml:space="preserve">, </w:t>
      </w:r>
      <w:r w:rsidRPr="00B70575">
        <w:rPr>
          <w:i/>
        </w:rPr>
        <w:t>width</w:t>
      </w:r>
      <w:r>
        <w:t xml:space="preserve"> y </w:t>
      </w:r>
      <w:r w:rsidRPr="00B70575">
        <w:rPr>
          <w:i/>
        </w:rPr>
        <w:t>height</w:t>
      </w:r>
      <w:r>
        <w:t xml:space="preserve">. Cada uno de estos atributos se divide en dos para distinguir su tipo y valor. Por lo tanto los atributos quedan como </w:t>
      </w:r>
      <w:r w:rsidRPr="00B70575">
        <w:rPr>
          <w:i/>
        </w:rPr>
        <w:t>XPositionType</w:t>
      </w:r>
      <w:r>
        <w:t xml:space="preserve"> y </w:t>
      </w:r>
      <w:r w:rsidRPr="00B70575">
        <w:rPr>
          <w:i/>
        </w:rPr>
        <w:t>XPositionValue</w:t>
      </w:r>
      <w:r>
        <w:t xml:space="preserve">, </w:t>
      </w:r>
      <w:r w:rsidRPr="00B70575">
        <w:rPr>
          <w:i/>
        </w:rPr>
        <w:t>YPositionType</w:t>
      </w:r>
      <w:r>
        <w:t xml:space="preserve"> y </w:t>
      </w:r>
      <w:r w:rsidRPr="00B70575">
        <w:rPr>
          <w:i/>
        </w:rPr>
        <w:t>YPositionValue</w:t>
      </w:r>
      <w:r>
        <w:t xml:space="preserve">, </w:t>
      </w:r>
      <w:r w:rsidRPr="00B70575">
        <w:rPr>
          <w:i/>
        </w:rPr>
        <w:t>widthType</w:t>
      </w:r>
      <w:r>
        <w:rPr>
          <w:i/>
        </w:rPr>
        <w:t xml:space="preserve">  </w:t>
      </w:r>
      <w:r>
        <w:t xml:space="preserve">y widhType y finalmente </w:t>
      </w:r>
      <w:r w:rsidRPr="00B70575">
        <w:rPr>
          <w:i/>
        </w:rPr>
        <w:t>height</w:t>
      </w:r>
      <w:r>
        <w:rPr>
          <w:i/>
        </w:rPr>
        <w:t xml:space="preserve">Type y </w:t>
      </w:r>
      <w:r w:rsidRPr="00B70575">
        <w:rPr>
          <w:i/>
        </w:rPr>
        <w:t>height</w:t>
      </w:r>
      <w:r>
        <w:rPr>
          <w:i/>
        </w:rPr>
        <w:t xml:space="preserve">Value. </w:t>
      </w:r>
      <w:r>
        <w:t xml:space="preserve">Los tipos de coordenadas, que forman parte de la enumeración </w:t>
      </w:r>
      <w:r w:rsidRPr="001E2D0A">
        <w:rPr>
          <w:i/>
        </w:rPr>
        <w:t>CoordType</w:t>
      </w:r>
      <w:r>
        <w:t xml:space="preserve">, son pixel y percentage. Cualquiera de estas coordenadas puede </w:t>
      </w:r>
      <w:r>
        <w:lastRenderedPageBreak/>
        <w:t xml:space="preserve">establecerse para configurar la posición de cada uno de los </w:t>
      </w:r>
      <w:r w:rsidRPr="001E2D0A">
        <w:rPr>
          <w:i/>
        </w:rPr>
        <w:t>CompositeUIElement</w:t>
      </w:r>
      <w:r>
        <w:t xml:space="preserve"> definidos en el metamodelo de </w:t>
      </w:r>
      <w:r w:rsidRPr="00095287">
        <w:rPr>
          <w:i/>
        </w:rPr>
        <w:t>Contenido</w:t>
      </w:r>
      <w:r>
        <w:t>.</w:t>
      </w:r>
    </w:p>
    <w:p w:rsidR="00203601" w:rsidRDefault="00203601" w:rsidP="00203601">
      <w:pPr>
        <w:spacing w:after="0"/>
        <w:jc w:val="both"/>
      </w:pPr>
    </w:p>
    <w:p w:rsidR="00203601" w:rsidRPr="0038667B" w:rsidRDefault="00203601" w:rsidP="00203601">
      <w:pPr>
        <w:spacing w:after="0"/>
        <w:jc w:val="both"/>
      </w:pPr>
      <w:r>
        <w:t xml:space="preserve">De los metamodelos de </w:t>
      </w:r>
      <w:r w:rsidRPr="00095287">
        <w:rPr>
          <w:i/>
        </w:rPr>
        <w:t>Contenido</w:t>
      </w:r>
      <w:r>
        <w:t xml:space="preserve"> y </w:t>
      </w:r>
      <w:r w:rsidRPr="00095287">
        <w:rPr>
          <w:i/>
        </w:rPr>
        <w:t>Estructura</w:t>
      </w:r>
      <w:r>
        <w:t xml:space="preserve"> presentados, se derivan los perfiles, que son extensiones al lenguaje UML, para agregar las características propias de MoWebA y por ende hacer posible  la representación de la sintaxis concreta de MoWebA que se presenta a continuación en la siguiente sección.</w:t>
      </w:r>
    </w:p>
    <w:p w:rsidR="00203601" w:rsidRPr="00727837" w:rsidRDefault="00203601" w:rsidP="00203601">
      <w:pPr>
        <w:spacing w:after="0"/>
      </w:pPr>
    </w:p>
    <w:p w:rsidR="00203601" w:rsidRPr="003C43DF" w:rsidRDefault="00203601" w:rsidP="00203601">
      <w:pPr>
        <w:spacing w:after="0"/>
        <w:rPr>
          <w:b/>
          <w:caps/>
        </w:rPr>
      </w:pPr>
      <w:r>
        <w:rPr>
          <w:b/>
          <w:caps/>
        </w:rPr>
        <w:t>4.3</w:t>
      </w:r>
      <w:r w:rsidRPr="003C43DF">
        <w:rPr>
          <w:b/>
          <w:caps/>
        </w:rPr>
        <w:t xml:space="preserve"> - El perfil de contenido</w:t>
      </w:r>
      <w:r>
        <w:rPr>
          <w:b/>
          <w:caps/>
        </w:rPr>
        <w:t xml:space="preserve"> y estructura</w:t>
      </w:r>
      <w:r w:rsidRPr="003C43DF">
        <w:rPr>
          <w:b/>
          <w:caps/>
        </w:rPr>
        <w:t xml:space="preserve"> </w:t>
      </w:r>
      <w:r>
        <w:rPr>
          <w:b/>
          <w:caps/>
        </w:rPr>
        <w:t>extendido</w:t>
      </w:r>
      <w:r w:rsidRPr="003C43DF">
        <w:rPr>
          <w:b/>
          <w:caps/>
        </w:rPr>
        <w:t>.</w:t>
      </w:r>
    </w:p>
    <w:p w:rsidR="00203601" w:rsidRDefault="00203601" w:rsidP="00203601">
      <w:pPr>
        <w:spacing w:after="0"/>
      </w:pPr>
    </w:p>
    <w:p w:rsidR="00203601" w:rsidRDefault="00203601" w:rsidP="00203601">
      <w:pPr>
        <w:spacing w:after="0"/>
        <w:jc w:val="both"/>
        <w:rPr>
          <w:b/>
        </w:rPr>
      </w:pPr>
      <w:r>
        <w:t xml:space="preserve">En la </w:t>
      </w:r>
      <w:fldSimple w:instr=" REF _Ref429543583 \h  \* MERGEFORMAT ">
        <w:r w:rsidRPr="00A15776">
          <w:rPr>
            <w:color w:val="000000" w:themeColor="text1"/>
          </w:rPr>
          <w:t xml:space="preserve">Figura </w:t>
        </w:r>
        <w:r>
          <w:rPr>
            <w:noProof/>
            <w:color w:val="000000" w:themeColor="text1"/>
          </w:rPr>
          <w:t>10</w:t>
        </w:r>
      </w:fldSimple>
      <w:r>
        <w:t xml:space="preserve"> se muestra el perfil de </w:t>
      </w:r>
      <w:r w:rsidRPr="00095287">
        <w:rPr>
          <w:i/>
        </w:rPr>
        <w:t>Contenido</w:t>
      </w:r>
      <w:r>
        <w:t xml:space="preserve"> para el modelado de los PIM  de una aplicación con MoWebA. Al igual que el metamodelo de </w:t>
      </w:r>
      <w:r w:rsidRPr="00095287">
        <w:rPr>
          <w:i/>
        </w:rPr>
        <w:t>Contenido</w:t>
      </w:r>
      <w:r>
        <w:t xml:space="preserve">, el perfil de </w:t>
      </w:r>
      <w:r w:rsidRPr="00095287">
        <w:rPr>
          <w:i/>
        </w:rPr>
        <w:t>Contenido</w:t>
      </w:r>
      <w:r>
        <w:t xml:space="preserve"> contiene las clasificaciones de elementos simples </w:t>
      </w:r>
      <w:r w:rsidRPr="001E2D0A">
        <w:rPr>
          <w:i/>
        </w:rPr>
        <w:t>UIElement</w:t>
      </w:r>
      <w:r>
        <w:rPr>
          <w:i/>
        </w:rPr>
        <w:t xml:space="preserve"> </w:t>
      </w:r>
      <w:r>
        <w:t xml:space="preserve">del tipo InputElement, OutputElement y ControlElement. Cada uno de los </w:t>
      </w:r>
      <w:r w:rsidRPr="001E2D0A">
        <w:rPr>
          <w:i/>
        </w:rPr>
        <w:t>UIElement</w:t>
      </w:r>
      <w:r>
        <w:t xml:space="preserve"> es representado por estereotipos que extienden de la metaclase </w:t>
      </w:r>
      <w:r w:rsidRPr="001E2D0A">
        <w:rPr>
          <w:i/>
        </w:rPr>
        <w:t>Property</w:t>
      </w:r>
      <w:r>
        <w:rPr>
          <w:i/>
        </w:rPr>
        <w:t xml:space="preserve">, </w:t>
      </w:r>
      <w:r>
        <w:t>lo que implica que estos elementos serán representados como propiedades. Algunas de estas propiedades contienen valores etiquetados (</w:t>
      </w:r>
      <w:r w:rsidRPr="001E2D0A">
        <w:rPr>
          <w:i/>
        </w:rPr>
        <w:t>tagged values</w:t>
      </w:r>
      <w:r>
        <w:t xml:space="preserve">) propios o heredados, que le permiten establecer ciertas características específicas a los estereotipos. </w:t>
      </w:r>
    </w:p>
    <w:p w:rsidR="00203601" w:rsidRDefault="00203601" w:rsidP="00203601">
      <w:pPr>
        <w:spacing w:after="0"/>
        <w:rPr>
          <w:b/>
        </w:rPr>
      </w:pPr>
    </w:p>
    <w:p w:rsidR="00203601" w:rsidRDefault="00203601" w:rsidP="00203601">
      <w:pPr>
        <w:spacing w:after="0"/>
        <w:jc w:val="both"/>
      </w:pPr>
      <w:r>
        <w:t xml:space="preserve">Los nuevos elementos stereotipados como </w:t>
      </w:r>
      <w:r w:rsidRPr="00095287">
        <w:rPr>
          <w:i/>
        </w:rPr>
        <w:t>panels</w:t>
      </w:r>
      <w:r>
        <w:rPr>
          <w:i/>
        </w:rPr>
        <w:t>,</w:t>
      </w:r>
      <w:r>
        <w:t xml:space="preserve"> </w:t>
      </w:r>
      <w:r w:rsidRPr="00095287">
        <w:rPr>
          <w:i/>
        </w:rPr>
        <w:t>richAccordion</w:t>
      </w:r>
      <w:r>
        <w:t xml:space="preserve"> y </w:t>
      </w:r>
      <w:r w:rsidRPr="00095287">
        <w:rPr>
          <w:i/>
        </w:rPr>
        <w:t>richTabs</w:t>
      </w:r>
      <w:r w:rsidRPr="009B2B39">
        <w:t xml:space="preserve"> extienden a la metaclase </w:t>
      </w:r>
      <w:r w:rsidRPr="001E2D0A">
        <w:rPr>
          <w:i/>
        </w:rPr>
        <w:t>Package</w:t>
      </w:r>
      <w:r w:rsidRPr="009B2B39">
        <w:t xml:space="preserve">, lo cual indica que estos elementos, </w:t>
      </w:r>
      <w:r>
        <w:t xml:space="preserve">serán representados por medio de </w:t>
      </w:r>
      <w:r w:rsidRPr="00095287">
        <w:rPr>
          <w:i/>
        </w:rPr>
        <w:t>Packages</w:t>
      </w:r>
      <w:r>
        <w:t>.</w:t>
      </w:r>
    </w:p>
    <w:p w:rsidR="00203601" w:rsidRDefault="00203601" w:rsidP="00203601">
      <w:pPr>
        <w:spacing w:after="0"/>
      </w:pPr>
      <w:r>
        <w:t xml:space="preserve">Con respecto al perfil de </w:t>
      </w:r>
      <w:r w:rsidRPr="00095287">
        <w:rPr>
          <w:i/>
        </w:rPr>
        <w:t>Estructura</w:t>
      </w:r>
      <w:r>
        <w:t xml:space="preserve">,  el estereotipo </w:t>
      </w:r>
      <w:r w:rsidRPr="001E2D0A">
        <w:rPr>
          <w:i/>
        </w:rPr>
        <w:t>layout</w:t>
      </w:r>
      <w:r>
        <w:t xml:space="preserve"> que extiende a la metaclase Package, contempla todos los nuevos atributos agregados al metamodelo de </w:t>
      </w:r>
      <w:r w:rsidRPr="00095287">
        <w:rPr>
          <w:i/>
        </w:rPr>
        <w:t>Estructura</w:t>
      </w:r>
      <w:r>
        <w:t xml:space="preserve"> presentados en la sección anterior. En la </w:t>
      </w:r>
      <w:r w:rsidR="00251071">
        <w:fldChar w:fldCharType="begin"/>
      </w:r>
      <w:r>
        <w:instrText xml:space="preserve"> REF _Ref429763096 \h </w:instrText>
      </w:r>
      <w:r w:rsidR="00251071">
        <w:fldChar w:fldCharType="separate"/>
      </w:r>
      <w:r w:rsidRPr="001E2D0A">
        <w:rPr>
          <w:color w:val="000000" w:themeColor="text1"/>
        </w:rPr>
        <w:t xml:space="preserve">Figura </w:t>
      </w:r>
      <w:r w:rsidRPr="001E2D0A">
        <w:rPr>
          <w:noProof/>
          <w:color w:val="000000" w:themeColor="text1"/>
        </w:rPr>
        <w:t>9</w:t>
      </w:r>
      <w:r w:rsidR="00251071">
        <w:fldChar w:fldCharType="end"/>
      </w:r>
      <w:r>
        <w:t xml:space="preserve"> se presenta el perfil de Estructura extendido.</w:t>
      </w:r>
    </w:p>
    <w:p w:rsidR="00203601" w:rsidRDefault="00203601" w:rsidP="00203601">
      <w:pPr>
        <w:spacing w:after="0"/>
      </w:pPr>
    </w:p>
    <w:p w:rsidR="00203601" w:rsidRDefault="00203601" w:rsidP="00203601">
      <w:pPr>
        <w:keepNext/>
        <w:spacing w:after="0"/>
        <w:jc w:val="center"/>
      </w:pPr>
      <w:r>
        <w:rPr>
          <w:noProof/>
          <w:lang w:eastAsia="es-PY"/>
        </w:rPr>
        <w:drawing>
          <wp:inline distT="0" distB="0" distL="0" distR="0">
            <wp:extent cx="4457493" cy="27622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 de estructura.jp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493" cy="2762250"/>
                    </a:xfrm>
                    <a:prstGeom prst="rect">
                      <a:avLst/>
                    </a:prstGeom>
                  </pic:spPr>
                </pic:pic>
              </a:graphicData>
            </a:graphic>
          </wp:inline>
        </w:drawing>
      </w:r>
    </w:p>
    <w:p w:rsidR="00203601" w:rsidRPr="001E2D0A" w:rsidRDefault="00203601" w:rsidP="00203601">
      <w:pPr>
        <w:pStyle w:val="Epgrafe"/>
        <w:ind w:left="2124"/>
        <w:rPr>
          <w:b w:val="0"/>
          <w:color w:val="000000" w:themeColor="text1"/>
        </w:rPr>
      </w:pPr>
      <w:r>
        <w:rPr>
          <w:color w:val="000000" w:themeColor="text1"/>
        </w:rPr>
        <w:t xml:space="preserve">                       </w:t>
      </w:r>
      <w:bookmarkStart w:id="163" w:name="_Ref429763096"/>
      <w:r w:rsidRPr="001E2D0A">
        <w:rPr>
          <w:color w:val="000000" w:themeColor="text1"/>
        </w:rPr>
        <w:t xml:space="preserve">Figura </w:t>
      </w:r>
      <w:r w:rsidR="00251071" w:rsidRPr="001E2D0A">
        <w:rPr>
          <w:color w:val="000000" w:themeColor="text1"/>
        </w:rPr>
        <w:fldChar w:fldCharType="begin"/>
      </w:r>
      <w:r w:rsidRPr="001E2D0A">
        <w:rPr>
          <w:color w:val="000000" w:themeColor="text1"/>
        </w:rPr>
        <w:instrText xml:space="preserve"> SEQ Figura \* ARABIC </w:instrText>
      </w:r>
      <w:r w:rsidR="00251071" w:rsidRPr="001E2D0A">
        <w:rPr>
          <w:color w:val="000000" w:themeColor="text1"/>
        </w:rPr>
        <w:fldChar w:fldCharType="separate"/>
      </w:r>
      <w:r>
        <w:rPr>
          <w:noProof/>
          <w:color w:val="000000" w:themeColor="text1"/>
        </w:rPr>
        <w:t>9</w:t>
      </w:r>
      <w:r w:rsidR="00251071" w:rsidRPr="001E2D0A">
        <w:rPr>
          <w:color w:val="000000" w:themeColor="text1"/>
        </w:rPr>
        <w:fldChar w:fldCharType="end"/>
      </w:r>
      <w:bookmarkEnd w:id="163"/>
      <w:r>
        <w:rPr>
          <w:b w:val="0"/>
          <w:color w:val="000000" w:themeColor="text1"/>
        </w:rPr>
        <w:t xml:space="preserve"> </w:t>
      </w:r>
      <w:r w:rsidRPr="001E2D0A">
        <w:rPr>
          <w:b w:val="0"/>
          <w:color w:val="000000" w:themeColor="text1"/>
        </w:rPr>
        <w:t xml:space="preserve"> Perfil de Estructura</w:t>
      </w:r>
      <w:r>
        <w:rPr>
          <w:b w:val="0"/>
          <w:color w:val="000000" w:themeColor="text1"/>
        </w:rPr>
        <w:t xml:space="preserve"> extendido</w:t>
      </w:r>
      <w:r w:rsidRPr="001E2D0A">
        <w:rPr>
          <w:b w:val="0"/>
          <w:color w:val="000000" w:themeColor="text1"/>
        </w:rPr>
        <w:t>.</w:t>
      </w:r>
    </w:p>
    <w:p w:rsidR="00203601" w:rsidRDefault="00203601" w:rsidP="00203601">
      <w:pPr>
        <w:spacing w:after="0"/>
        <w:rPr>
          <w:b/>
        </w:rPr>
      </w:pPr>
    </w:p>
    <w:p w:rsidR="00203601" w:rsidRDefault="00203601" w:rsidP="00203601">
      <w:pPr>
        <w:keepNext/>
        <w:spacing w:after="0"/>
        <w:jc w:val="center"/>
      </w:pPr>
      <w:r>
        <w:rPr>
          <w:b/>
          <w:noProof/>
          <w:lang w:eastAsia="es-PY"/>
        </w:rPr>
        <w:lastRenderedPageBreak/>
        <w:drawing>
          <wp:inline distT="0" distB="0" distL="0" distR="0">
            <wp:extent cx="4009735" cy="7878726"/>
            <wp:effectExtent l="19050" t="0" r="0" b="0"/>
            <wp:docPr id="31" name="3 Imagen" descr="ContentProfileWith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ProfileWithMarks.jpg"/>
                    <pic:cNvPicPr/>
                  </pic:nvPicPr>
                  <pic:blipFill>
                    <a:blip r:embed="rId40" cstate="print"/>
                    <a:stretch>
                      <a:fillRect/>
                    </a:stretch>
                  </pic:blipFill>
                  <pic:spPr>
                    <a:xfrm>
                      <a:off x="0" y="0"/>
                      <a:ext cx="4013022" cy="7885184"/>
                    </a:xfrm>
                    <a:prstGeom prst="rect">
                      <a:avLst/>
                    </a:prstGeom>
                  </pic:spPr>
                </pic:pic>
              </a:graphicData>
            </a:graphic>
          </wp:inline>
        </w:drawing>
      </w:r>
    </w:p>
    <w:p w:rsidR="00203601" w:rsidRPr="00A15776" w:rsidRDefault="00203601" w:rsidP="00203601">
      <w:pPr>
        <w:pStyle w:val="Epgrafe"/>
        <w:ind w:left="2124" w:firstLine="708"/>
        <w:rPr>
          <w:b w:val="0"/>
          <w:color w:val="000000" w:themeColor="text1"/>
        </w:rPr>
      </w:pPr>
      <w:bookmarkStart w:id="164" w:name="_Ref429543583"/>
      <w:r w:rsidRPr="00A15776">
        <w:rPr>
          <w:color w:val="000000" w:themeColor="text1"/>
        </w:rPr>
        <w:t xml:space="preserve">Figura </w:t>
      </w:r>
      <w:r w:rsidR="00251071" w:rsidRPr="00A15776">
        <w:rPr>
          <w:color w:val="000000" w:themeColor="text1"/>
        </w:rPr>
        <w:fldChar w:fldCharType="begin"/>
      </w:r>
      <w:r w:rsidRPr="00A15776">
        <w:rPr>
          <w:color w:val="000000" w:themeColor="text1"/>
        </w:rPr>
        <w:instrText xml:space="preserve"> SEQ Figura \* ARABIC </w:instrText>
      </w:r>
      <w:r w:rsidR="00251071" w:rsidRPr="00A15776">
        <w:rPr>
          <w:color w:val="000000" w:themeColor="text1"/>
        </w:rPr>
        <w:fldChar w:fldCharType="separate"/>
      </w:r>
      <w:r>
        <w:rPr>
          <w:noProof/>
          <w:color w:val="000000" w:themeColor="text1"/>
        </w:rPr>
        <w:t>10</w:t>
      </w:r>
      <w:r w:rsidR="00251071" w:rsidRPr="00A15776">
        <w:rPr>
          <w:color w:val="000000" w:themeColor="text1"/>
        </w:rPr>
        <w:fldChar w:fldCharType="end"/>
      </w:r>
      <w:bookmarkEnd w:id="164"/>
      <w:r w:rsidRPr="00A15776">
        <w:rPr>
          <w:b w:val="0"/>
          <w:color w:val="000000" w:themeColor="text1"/>
        </w:rPr>
        <w:t xml:space="preserve"> Perfil de contenido de MoWebA</w:t>
      </w:r>
    </w:p>
    <w:p w:rsidR="00203601" w:rsidRDefault="00203601" w:rsidP="00203601">
      <w:pPr>
        <w:spacing w:after="0"/>
        <w:rPr>
          <w:b/>
          <w:caps/>
        </w:rPr>
      </w:pPr>
    </w:p>
    <w:p w:rsidR="00203601" w:rsidRPr="00795985" w:rsidRDefault="00203601" w:rsidP="00203601">
      <w:pPr>
        <w:spacing w:after="0"/>
        <w:rPr>
          <w:b/>
          <w:caps/>
        </w:rPr>
      </w:pPr>
      <w:r>
        <w:rPr>
          <w:b/>
          <w:caps/>
        </w:rPr>
        <w:t>4</w:t>
      </w:r>
      <w:r w:rsidRPr="00795985">
        <w:rPr>
          <w:b/>
          <w:caps/>
        </w:rPr>
        <w:t>.4    Modelado de interfaces de usuario con MoWebA.</w:t>
      </w:r>
    </w:p>
    <w:p w:rsidR="00203601" w:rsidRPr="00795985" w:rsidRDefault="00203601" w:rsidP="00203601">
      <w:pPr>
        <w:spacing w:after="0"/>
        <w:rPr>
          <w:b/>
          <w:caps/>
        </w:rPr>
      </w:pPr>
    </w:p>
    <w:p w:rsidR="00203601" w:rsidRDefault="00203601" w:rsidP="00203601">
      <w:pPr>
        <w:spacing w:after="0"/>
        <w:jc w:val="both"/>
      </w:pPr>
      <w:r w:rsidRPr="00795985">
        <w:t>En esta sección se presenta un ejemplo de modelado con las extensiones llevadas a cabo a MoWebA, con la idea de dar a conocer la manera en que se implementan los modelos independientes de la plataforma (</w:t>
      </w:r>
      <w:r w:rsidRPr="00795985">
        <w:rPr>
          <w:i/>
        </w:rPr>
        <w:t>PIM</w:t>
      </w:r>
      <w:r w:rsidRPr="00795985">
        <w:t xml:space="preserve">) de la propuesta de este trabajo de fin de carrera. </w:t>
      </w:r>
      <w:r>
        <w:t xml:space="preserve"> E</w:t>
      </w:r>
      <w:r w:rsidRPr="00795985">
        <w:t xml:space="preserve">n la </w:t>
      </w:r>
      <w:fldSimple w:instr=" REF _Ref430046629 \h  \* MERGEFORMAT ">
        <w:r w:rsidRPr="000C6896">
          <w:rPr>
            <w:bCs/>
          </w:rPr>
          <w:t xml:space="preserve">Figura </w:t>
        </w:r>
        <w:r w:rsidRPr="000C6896">
          <w:rPr>
            <w:bCs/>
            <w:noProof/>
          </w:rPr>
          <w:t>11</w:t>
        </w:r>
      </w:fldSimple>
      <w:r>
        <w:t xml:space="preserve"> </w:t>
      </w:r>
      <w:r w:rsidRPr="00795985">
        <w:t xml:space="preserve">se presenta </w:t>
      </w:r>
      <w:r>
        <w:t xml:space="preserve">el modelado del sistema </w:t>
      </w:r>
      <w:r w:rsidRPr="000C6896">
        <w:rPr>
          <w:i/>
        </w:rPr>
        <w:t>Person Manager</w:t>
      </w:r>
      <w:r>
        <w:t xml:space="preserve"> que se describe en el </w:t>
      </w:r>
      <w:commentRangeStart w:id="165"/>
      <w:r>
        <w:t>Anexo 1</w:t>
      </w:r>
      <w:commentRangeEnd w:id="165"/>
      <w:r>
        <w:rPr>
          <w:rStyle w:val="Refdecomentario"/>
        </w:rPr>
        <w:commentReference w:id="165"/>
      </w:r>
      <w:r>
        <w:t>. Cada uno  de los elementos que forman parte de la extensión a MoWebA se encuentran presentes en el PIM de Contenido se describen a continuación:</w:t>
      </w:r>
    </w:p>
    <w:p w:rsidR="00203601" w:rsidRDefault="00203601" w:rsidP="00203601">
      <w:pPr>
        <w:spacing w:after="0"/>
        <w:jc w:val="both"/>
      </w:pPr>
    </w:p>
    <w:p w:rsidR="00203601" w:rsidRDefault="00203601" w:rsidP="00203601">
      <w:pPr>
        <w:spacing w:after="0"/>
        <w:jc w:val="both"/>
      </w:pPr>
      <w:r>
        <w:t xml:space="preserve">a) </w:t>
      </w:r>
      <w:r w:rsidRPr="00795985">
        <w:t xml:space="preserve">El </w:t>
      </w:r>
      <w:r w:rsidRPr="00795985">
        <w:rPr>
          <w:i/>
        </w:rPr>
        <w:t xml:space="preserve">richAccordion </w:t>
      </w:r>
      <w:r>
        <w:rPr>
          <w:i/>
        </w:rPr>
        <w:t xml:space="preserve">que </w:t>
      </w:r>
      <w:r w:rsidRPr="00795985">
        <w:t xml:space="preserve">está compuesto de tres paneles que son: </w:t>
      </w:r>
      <w:r w:rsidRPr="003A594A">
        <w:t xml:space="preserve">Agregar persona, </w:t>
      </w:r>
      <w:r w:rsidRPr="000C6896">
        <w:t>Listar persona</w:t>
      </w:r>
      <w:r w:rsidRPr="003A594A">
        <w:t xml:space="preserve">s y </w:t>
      </w:r>
      <w:r w:rsidRPr="000C6896">
        <w:t>Eliminar personas</w:t>
      </w:r>
      <w:r>
        <w:t xml:space="preserve">, representadas con el estereotipo </w:t>
      </w:r>
      <w:r w:rsidRPr="000C6896">
        <w:rPr>
          <w:i/>
        </w:rPr>
        <w:t>Pane</w:t>
      </w:r>
      <w:r w:rsidRPr="003F6411">
        <w:rPr>
          <w:i/>
        </w:rPr>
        <w:t>ls</w:t>
      </w:r>
      <w:r>
        <w:t>. Cada uno de los</w:t>
      </w:r>
      <w:r w:rsidRPr="000C6896">
        <w:rPr>
          <w:i/>
        </w:rPr>
        <w:t xml:space="preserve"> Panels</w:t>
      </w:r>
      <w:r>
        <w:rPr>
          <w:i/>
        </w:rPr>
        <w:t xml:space="preserve"> </w:t>
      </w:r>
      <w:r>
        <w:t xml:space="preserve">contiene un elemento compuesto </w:t>
      </w:r>
      <w:r w:rsidRPr="000C6896">
        <w:rPr>
          <w:i/>
        </w:rPr>
        <w:t>compositeUIElement</w:t>
      </w:r>
      <w:r>
        <w:t xml:space="preserve"> que engloba a varios elementos simples </w:t>
      </w:r>
      <w:r w:rsidRPr="000C6896">
        <w:rPr>
          <w:i/>
        </w:rPr>
        <w:t>uIElements</w:t>
      </w:r>
      <w:r>
        <w:rPr>
          <w:i/>
        </w:rPr>
        <w:t>.</w:t>
      </w:r>
      <w:r>
        <w:t xml:space="preserve"> En los paneles Agregar persona y Eliminar persona se encuentran varios elementos simples que forman parte de la extensión RIA a MoWebA.</w:t>
      </w:r>
    </w:p>
    <w:p w:rsidR="00203601" w:rsidRDefault="00203601" w:rsidP="00203601">
      <w:pPr>
        <w:spacing w:after="0"/>
        <w:jc w:val="both"/>
      </w:pPr>
    </w:p>
    <w:p w:rsidR="00203601" w:rsidRDefault="00203601" w:rsidP="00203601">
      <w:pPr>
        <w:spacing w:after="0"/>
        <w:jc w:val="both"/>
      </w:pPr>
      <w:r>
        <w:t xml:space="preserve">b) Los campos </w:t>
      </w:r>
      <w:r w:rsidRPr="003F6411">
        <w:rPr>
          <w:i/>
        </w:rPr>
        <w:t>nombre</w:t>
      </w:r>
      <w:r>
        <w:t xml:space="preserve"> y </w:t>
      </w:r>
      <w:r w:rsidRPr="003F6411">
        <w:rPr>
          <w:i/>
        </w:rPr>
        <w:t>apellido</w:t>
      </w:r>
      <w:r>
        <w:t xml:space="preserve"> son campos con los estereotipos </w:t>
      </w:r>
      <w:r w:rsidRPr="000C6896">
        <w:rPr>
          <w:i/>
        </w:rPr>
        <w:t>textImput</w:t>
      </w:r>
      <w:r>
        <w:t xml:space="preserve"> y </w:t>
      </w:r>
      <w:r w:rsidRPr="000C6896">
        <w:rPr>
          <w:i/>
        </w:rPr>
        <w:t>richToolTip</w:t>
      </w:r>
      <w:r>
        <w:t>. Ambos campos son obligatorios (</w:t>
      </w:r>
      <w:r w:rsidRPr="000C6896">
        <w:rPr>
          <w:i/>
        </w:rPr>
        <w:t>mandatory</w:t>
      </w:r>
      <w:r>
        <w:t>) y despliegan mensajes que sugieren al usuario que  se ingrese el nombre y el apellido completo.</w:t>
      </w:r>
    </w:p>
    <w:p w:rsidR="00203601" w:rsidRDefault="00203601" w:rsidP="00203601">
      <w:pPr>
        <w:spacing w:after="0"/>
        <w:jc w:val="both"/>
      </w:pPr>
    </w:p>
    <w:p w:rsidR="00203601" w:rsidRDefault="00203601" w:rsidP="00203601">
      <w:pPr>
        <w:spacing w:after="0"/>
        <w:jc w:val="both"/>
      </w:pPr>
      <w:r>
        <w:t xml:space="preserve">c) El campo fecha de nacimiento tiene el estereotipo </w:t>
      </w:r>
      <w:r w:rsidRPr="000C6896">
        <w:rPr>
          <w:i/>
        </w:rPr>
        <w:t>richDatePicker</w:t>
      </w:r>
      <w:r>
        <w:t xml:space="preserve"> que tiene los valores etiquetados </w:t>
      </w:r>
      <w:r w:rsidRPr="000C6896">
        <w:rPr>
          <w:i/>
        </w:rPr>
        <w:t>changeMonth</w:t>
      </w:r>
      <w:r>
        <w:t xml:space="preserve"> y </w:t>
      </w:r>
      <w:r w:rsidRPr="000C6896">
        <w:rPr>
          <w:i/>
        </w:rPr>
        <w:t>changerYear</w:t>
      </w:r>
      <w:r>
        <w:t xml:space="preserve"> activados. El formato de fecha elegido es el </w:t>
      </w:r>
      <w:r w:rsidRPr="000C6896">
        <w:rPr>
          <w:i/>
        </w:rPr>
        <w:t>default</w:t>
      </w:r>
      <w:r>
        <w:rPr>
          <w:i/>
        </w:rPr>
        <w:t xml:space="preserve"> (mm-dd-yyyy) </w:t>
      </w:r>
      <w:r>
        <w:t xml:space="preserve"> y el rango de años desplegable (yearRange) se encuentra en el rango de 1970 al 2015.</w:t>
      </w:r>
    </w:p>
    <w:p w:rsidR="00203601" w:rsidRDefault="00203601" w:rsidP="00203601">
      <w:pPr>
        <w:spacing w:after="0"/>
        <w:jc w:val="both"/>
      </w:pPr>
    </w:p>
    <w:p w:rsidR="00203601" w:rsidRDefault="00203601" w:rsidP="00203601">
      <w:pPr>
        <w:spacing w:after="0"/>
        <w:jc w:val="both"/>
      </w:pPr>
      <w:r>
        <w:t xml:space="preserve">d) El campo país de origen está representado con el estereotipo </w:t>
      </w:r>
      <w:r w:rsidRPr="000C6896">
        <w:rPr>
          <w:i/>
        </w:rPr>
        <w:t>richAutoSuggest</w:t>
      </w:r>
      <w:r>
        <w:rPr>
          <w:i/>
        </w:rPr>
        <w:t xml:space="preserve"> </w:t>
      </w:r>
      <w:r>
        <w:t xml:space="preserve">y contiene la lista de sugerencias, en el archivo países.xml configurada en el valor etiquetado </w:t>
      </w:r>
      <w:r w:rsidRPr="000C6896">
        <w:rPr>
          <w:i/>
        </w:rPr>
        <w:t>source</w:t>
      </w:r>
      <w:r>
        <w:t>.</w:t>
      </w:r>
    </w:p>
    <w:p w:rsidR="00203601" w:rsidRDefault="00203601" w:rsidP="00203601">
      <w:pPr>
        <w:spacing w:after="0"/>
        <w:jc w:val="both"/>
      </w:pPr>
    </w:p>
    <w:p w:rsidR="00203601" w:rsidRDefault="00203601" w:rsidP="00203601">
      <w:pPr>
        <w:spacing w:after="0"/>
        <w:jc w:val="both"/>
      </w:pPr>
      <w:r>
        <w:t xml:space="preserve">e) El campo género (con las opciones masculino, femenino definido en el valor etiquetado </w:t>
      </w:r>
      <w:r w:rsidRPr="000C6896">
        <w:rPr>
          <w:i/>
        </w:rPr>
        <w:t>filter</w:t>
      </w:r>
      <w:r>
        <w:t xml:space="preserve">) del tipo </w:t>
      </w:r>
      <w:r w:rsidRPr="000C6896">
        <w:rPr>
          <w:i/>
        </w:rPr>
        <w:t>list</w:t>
      </w:r>
      <w:r>
        <w:t>, es un campo de selección (</w:t>
      </w:r>
      <w:r w:rsidRPr="000C6896">
        <w:rPr>
          <w:i/>
        </w:rPr>
        <w:t>choice</w:t>
      </w:r>
      <w:r>
        <w:rPr>
          <w:i/>
        </w:rPr>
        <w:t>)</w:t>
      </w:r>
      <w:r>
        <w:t xml:space="preserve"> que debe seleccionarse obligatoriamente (</w:t>
      </w:r>
      <w:r w:rsidRPr="000C6896">
        <w:rPr>
          <w:i/>
        </w:rPr>
        <w:t>mandatory</w:t>
      </w:r>
      <w:r>
        <w:t>).</w:t>
      </w:r>
    </w:p>
    <w:p w:rsidR="00203601" w:rsidRDefault="00203601" w:rsidP="00203601">
      <w:pPr>
        <w:spacing w:after="0"/>
        <w:jc w:val="both"/>
      </w:pPr>
    </w:p>
    <w:p w:rsidR="00203601" w:rsidRDefault="00203601" w:rsidP="00203601">
      <w:pPr>
        <w:spacing w:after="0"/>
        <w:jc w:val="both"/>
      </w:pPr>
      <w:r>
        <w:t xml:space="preserve">f) El campo email con el estereotipo </w:t>
      </w:r>
      <w:r w:rsidRPr="000C6896">
        <w:rPr>
          <w:i/>
        </w:rPr>
        <w:t>richEmail</w:t>
      </w:r>
      <w:r>
        <w:t>,  valida que el formato del campo sea del tipo email.</w:t>
      </w:r>
    </w:p>
    <w:p w:rsidR="00203601" w:rsidRDefault="00203601" w:rsidP="00203601">
      <w:pPr>
        <w:spacing w:after="0"/>
        <w:jc w:val="both"/>
      </w:pPr>
    </w:p>
    <w:p w:rsidR="00203601" w:rsidRDefault="00203601" w:rsidP="00203601">
      <w:pPr>
        <w:spacing w:after="0"/>
        <w:jc w:val="both"/>
      </w:pPr>
      <w:r>
        <w:t xml:space="preserve">g) El </w:t>
      </w:r>
      <w:r w:rsidRPr="000C6896">
        <w:rPr>
          <w:i/>
        </w:rPr>
        <w:t>texImput</w:t>
      </w:r>
      <w:r>
        <w:rPr>
          <w:i/>
        </w:rPr>
        <w:t xml:space="preserve"> </w:t>
      </w:r>
      <w:r>
        <w:t>usuario tiene en cuenta que la longitud del campo sea de al menos tres caracteres (</w:t>
      </w:r>
      <w:r w:rsidRPr="000C6896">
        <w:rPr>
          <w:i/>
        </w:rPr>
        <w:t>minLength</w:t>
      </w:r>
      <w:r>
        <w:t>=3).</w:t>
      </w:r>
    </w:p>
    <w:p w:rsidR="00203601" w:rsidRDefault="00203601" w:rsidP="00203601">
      <w:pPr>
        <w:spacing w:after="0"/>
        <w:jc w:val="both"/>
      </w:pPr>
    </w:p>
    <w:p w:rsidR="00203601" w:rsidRDefault="00203601" w:rsidP="00203601">
      <w:pPr>
        <w:spacing w:after="0"/>
        <w:jc w:val="both"/>
      </w:pPr>
      <w:r>
        <w:t xml:space="preserve">h) El campo clave tiene establecido los estereotipos </w:t>
      </w:r>
      <w:r w:rsidRPr="000C6896">
        <w:rPr>
          <w:i/>
        </w:rPr>
        <w:t>password</w:t>
      </w:r>
      <w:r>
        <w:rPr>
          <w:i/>
        </w:rPr>
        <w:t xml:space="preserve">  </w:t>
      </w:r>
      <w:r>
        <w:t xml:space="preserve">y </w:t>
      </w:r>
      <w:r w:rsidRPr="000C6896">
        <w:rPr>
          <w:i/>
        </w:rPr>
        <w:t>richToolTip</w:t>
      </w:r>
      <w:r>
        <w:t>. La clave es de ingreso obligatorio (</w:t>
      </w:r>
      <w:r w:rsidRPr="000C6896">
        <w:rPr>
          <w:i/>
        </w:rPr>
        <w:t>mandatory</w:t>
      </w:r>
      <w:r>
        <w:t xml:space="preserve"> = </w:t>
      </w:r>
      <w:r w:rsidRPr="000C6896">
        <w:rPr>
          <w:i/>
        </w:rPr>
        <w:t>true</w:t>
      </w:r>
      <w:r>
        <w:t>) y debe reconfirmarse (</w:t>
      </w:r>
      <w:r w:rsidRPr="000C6896">
        <w:rPr>
          <w:i/>
        </w:rPr>
        <w:t>confirmPass</w:t>
      </w:r>
      <w:r>
        <w:t>=</w:t>
      </w:r>
      <w:r w:rsidRPr="000C6896">
        <w:rPr>
          <w:i/>
        </w:rPr>
        <w:t>true</w:t>
      </w:r>
      <w:r>
        <w:t xml:space="preserve">). El mensaje “Ingrese clave de al menos 8 caracteres” establecido en </w:t>
      </w:r>
      <w:r w:rsidRPr="000C6896">
        <w:rPr>
          <w:i/>
        </w:rPr>
        <w:t>title</w:t>
      </w:r>
      <w:r>
        <w:rPr>
          <w:i/>
        </w:rPr>
        <w:t xml:space="preserve"> </w:t>
      </w:r>
      <w:r>
        <w:t xml:space="preserve">será desplegado al posicionar el </w:t>
      </w:r>
      <w:r w:rsidRPr="000C6896">
        <w:rPr>
          <w:i/>
        </w:rPr>
        <w:t>mouse</w:t>
      </w:r>
      <w:r>
        <w:rPr>
          <w:i/>
        </w:rPr>
        <w:t xml:space="preserve"> </w:t>
      </w:r>
      <w:r>
        <w:t>sobre el campo clave.</w:t>
      </w:r>
    </w:p>
    <w:p w:rsidR="00203601" w:rsidRDefault="00203601" w:rsidP="00203601">
      <w:pPr>
        <w:spacing w:after="0"/>
        <w:jc w:val="both"/>
      </w:pPr>
    </w:p>
    <w:p w:rsidR="00203601" w:rsidRDefault="00203601" w:rsidP="00203601">
      <w:pPr>
        <w:spacing w:after="0"/>
        <w:jc w:val="both"/>
      </w:pPr>
      <w:r>
        <w:lastRenderedPageBreak/>
        <w:t xml:space="preserve">i) El campo confirmación de datos con el estereotipo </w:t>
      </w:r>
      <w:r w:rsidRPr="000C6896">
        <w:rPr>
          <w:i/>
        </w:rPr>
        <w:t>list</w:t>
      </w:r>
      <w:r>
        <w:rPr>
          <w:i/>
        </w:rPr>
        <w:t xml:space="preserve"> </w:t>
      </w:r>
      <w:r>
        <w:t>es un (check) que debe marcarse obligatoriamente para confirmar los datos ingresados.</w:t>
      </w:r>
    </w:p>
    <w:p w:rsidR="00203601" w:rsidRDefault="00203601" w:rsidP="00203601">
      <w:pPr>
        <w:spacing w:after="0"/>
        <w:jc w:val="both"/>
      </w:pPr>
    </w:p>
    <w:p w:rsidR="00203601" w:rsidRDefault="00203601" w:rsidP="00203601">
      <w:pPr>
        <w:spacing w:after="0"/>
        <w:jc w:val="both"/>
      </w:pPr>
      <w:r>
        <w:t xml:space="preserve">j) En el Formulario de eliminación, del panel Eliminar persona, se encuentra el </w:t>
      </w:r>
      <w:r w:rsidRPr="000C6896">
        <w:rPr>
          <w:i/>
        </w:rPr>
        <w:t>textImput</w:t>
      </w:r>
      <w:r>
        <w:t xml:space="preserve"> campo id de la persona, que es de ingreso obligatorio, permite solamente dígitos enteros positivos (</w:t>
      </w:r>
      <w:r w:rsidRPr="000C6896">
        <w:rPr>
          <w:i/>
        </w:rPr>
        <w:t>richOnlyDigits</w:t>
      </w:r>
      <w:r>
        <w:t>)  con un tamaño máximo de diez (</w:t>
      </w:r>
      <w:r w:rsidRPr="000C6896">
        <w:rPr>
          <w:i/>
        </w:rPr>
        <w:t>maxLength</w:t>
      </w:r>
      <w:r>
        <w:t xml:space="preserve"> = 10).</w:t>
      </w:r>
    </w:p>
    <w:p w:rsidR="00203601" w:rsidRDefault="00203601" w:rsidP="00203601">
      <w:pPr>
        <w:spacing w:after="0"/>
        <w:jc w:val="both"/>
      </w:pPr>
    </w:p>
    <w:p w:rsidR="00203601" w:rsidRDefault="00203601" w:rsidP="00203601">
      <w:pPr>
        <w:spacing w:after="0"/>
        <w:jc w:val="both"/>
      </w:pPr>
      <w:r>
        <w:t xml:space="preserve"> En la </w:t>
      </w:r>
      <w:fldSimple w:instr=" REF _Ref430046629 \h  \* MERGEFORMAT ">
        <w:r w:rsidRPr="00795985">
          <w:rPr>
            <w:b/>
            <w:bCs/>
            <w:sz w:val="18"/>
            <w:szCs w:val="18"/>
          </w:rPr>
          <w:t>F</w:t>
        </w:r>
        <w:r w:rsidRPr="003F6411">
          <w:rPr>
            <w:b/>
            <w:bCs/>
            <w:color w:val="000000" w:themeColor="text1"/>
            <w:szCs w:val="18"/>
          </w:rPr>
          <w:t xml:space="preserve">igura </w:t>
        </w:r>
        <w:r w:rsidRPr="003F6411">
          <w:rPr>
            <w:b/>
            <w:bCs/>
            <w:noProof/>
            <w:color w:val="000000" w:themeColor="text1"/>
            <w:szCs w:val="18"/>
          </w:rPr>
          <w:t>11</w:t>
        </w:r>
      </w:fldSimple>
      <w:r>
        <w:t xml:space="preserve">, también puede apreciarse el diagrama de Estructura del </w:t>
      </w:r>
      <w:r w:rsidRPr="000C6896">
        <w:rPr>
          <w:i/>
        </w:rPr>
        <w:t>Person Manager</w:t>
      </w:r>
      <w:r>
        <w:t xml:space="preserve">. En él se establecen las posiciones para cada uno de los elementos que forman parte de la aplicación. El diagrama de </w:t>
      </w:r>
      <w:r w:rsidRPr="003F6411">
        <w:rPr>
          <w:i/>
        </w:rPr>
        <w:t>Estructura</w:t>
      </w:r>
      <w:r>
        <w:t xml:space="preserve"> posee un paquete principal llamado </w:t>
      </w:r>
      <w:r w:rsidRPr="003F6411">
        <w:rPr>
          <w:i/>
        </w:rPr>
        <w:t>Layout</w:t>
      </w:r>
      <w:r>
        <w:t xml:space="preserve"> general que está compuesto de tres paquetes llamados </w:t>
      </w:r>
      <w:r w:rsidRPr="003F6411">
        <w:rPr>
          <w:i/>
        </w:rPr>
        <w:t>Cabecera</w:t>
      </w:r>
      <w:r>
        <w:t xml:space="preserve">, </w:t>
      </w:r>
      <w:r w:rsidRPr="003F6411">
        <w:rPr>
          <w:i/>
        </w:rPr>
        <w:t>Estructura</w:t>
      </w:r>
      <w:r>
        <w:t xml:space="preserve"> </w:t>
      </w:r>
      <w:r w:rsidRPr="003F6411">
        <w:rPr>
          <w:i/>
        </w:rPr>
        <w:t>principal</w:t>
      </w:r>
      <w:r>
        <w:t xml:space="preserve"> y </w:t>
      </w:r>
      <w:r w:rsidRPr="003F6411">
        <w:rPr>
          <w:i/>
        </w:rPr>
        <w:t>Pié de página</w:t>
      </w:r>
      <w:r>
        <w:t xml:space="preserve">. En cada uno de estos tres paquetes, se establecen las posiciones y tamaños de cada uno de los </w:t>
      </w:r>
      <w:r w:rsidRPr="000C6896">
        <w:rPr>
          <w:i/>
        </w:rPr>
        <w:t>compositeUIElement</w:t>
      </w:r>
      <w:r>
        <w:rPr>
          <w:i/>
        </w:rPr>
        <w:t xml:space="preserve"> </w:t>
      </w:r>
      <w:r>
        <w:t xml:space="preserve">que forman parte del diagrama de contenido. Los paquetes </w:t>
      </w:r>
      <w:r w:rsidRPr="003F6411">
        <w:rPr>
          <w:i/>
        </w:rPr>
        <w:t>Cabecera</w:t>
      </w:r>
      <w:r>
        <w:t xml:space="preserve"> y </w:t>
      </w:r>
      <w:r w:rsidRPr="003F6411">
        <w:rPr>
          <w:i/>
        </w:rPr>
        <w:t>Pié de página</w:t>
      </w:r>
      <w:r>
        <w:t>, posicionan al título principal de la aplicación (</w:t>
      </w:r>
      <w:r w:rsidRPr="003F6411">
        <w:rPr>
          <w:i/>
        </w:rPr>
        <w:t>Person Manager</w:t>
      </w:r>
      <w:r>
        <w:t xml:space="preserve">) y el texto que se establece en el </w:t>
      </w:r>
      <w:r w:rsidRPr="003F6411">
        <w:rPr>
          <w:i/>
        </w:rPr>
        <w:t>pié de página</w:t>
      </w:r>
      <w:r>
        <w:t xml:space="preserve"> (</w:t>
      </w:r>
      <w:r w:rsidRPr="003F6411">
        <w:rPr>
          <w:i/>
        </w:rPr>
        <w:t>Universidad Católica – 2015</w:t>
      </w:r>
      <w:r>
        <w:t xml:space="preserve">). Los elementos que forman parte de los paquetes </w:t>
      </w:r>
      <w:r w:rsidRPr="003F6411">
        <w:rPr>
          <w:i/>
        </w:rPr>
        <w:t>Cabecera</w:t>
      </w:r>
      <w:r>
        <w:t xml:space="preserve"> y el </w:t>
      </w:r>
      <w:r w:rsidRPr="003F6411">
        <w:rPr>
          <w:i/>
        </w:rPr>
        <w:t>Pié de página</w:t>
      </w:r>
      <w:r>
        <w:t xml:space="preserve">, se presentan en todas las vistas de la aplicación El paquete </w:t>
      </w:r>
      <w:r w:rsidRPr="003F6411">
        <w:rPr>
          <w:i/>
        </w:rPr>
        <w:t>Estructura</w:t>
      </w:r>
      <w:r>
        <w:t xml:space="preserve"> principal, configura las posiciones en pixeles para cada uno de los </w:t>
      </w:r>
      <w:r>
        <w:rPr>
          <w:i/>
        </w:rPr>
        <w:t xml:space="preserve">compositeUIElement </w:t>
      </w:r>
      <w:r>
        <w:t xml:space="preserve"> que forman del diagrama de contenido, que son </w:t>
      </w:r>
      <w:r w:rsidRPr="003F6411">
        <w:rPr>
          <w:i/>
        </w:rPr>
        <w:t>Nueva persona</w:t>
      </w:r>
      <w:r>
        <w:t xml:space="preserve">, </w:t>
      </w:r>
      <w:r w:rsidRPr="003F6411">
        <w:rPr>
          <w:i/>
        </w:rPr>
        <w:t xml:space="preserve">Mostrar datos personales, </w:t>
      </w:r>
      <w:r>
        <w:t xml:space="preserve">y el formulario de </w:t>
      </w:r>
      <w:r w:rsidRPr="003F6411">
        <w:rPr>
          <w:i/>
        </w:rPr>
        <w:t>eliminación</w:t>
      </w:r>
      <w:r>
        <w:t>, respectivamente.</w:t>
      </w:r>
    </w:p>
    <w:p w:rsidR="00F77CA6" w:rsidRDefault="00F77CA6" w:rsidP="00F77CA6">
      <w:pPr>
        <w:keepNext/>
        <w:spacing w:after="0"/>
        <w:jc w:val="both"/>
      </w:pPr>
    </w:p>
    <w:p w:rsidR="00F77CA6" w:rsidRDefault="00F77CA6" w:rsidP="00F77CA6">
      <w:pPr>
        <w:keepNext/>
        <w:spacing w:after="0"/>
        <w:jc w:val="both"/>
      </w:pPr>
      <w:r w:rsidRPr="00795985">
        <w:t xml:space="preserve">Finalmente en la </w:t>
      </w:r>
      <w:fldSimple w:instr=" REF _Ref430444749 \h  \* MERGEFORMAT ">
        <w:r w:rsidRPr="000C6896">
          <w:rPr>
            <w:bCs/>
            <w:color w:val="000000" w:themeColor="text1"/>
          </w:rPr>
          <w:t xml:space="preserve">Figura </w:t>
        </w:r>
        <w:r w:rsidRPr="000C6896">
          <w:rPr>
            <w:bCs/>
            <w:noProof/>
            <w:color w:val="000000" w:themeColor="text1"/>
          </w:rPr>
          <w:t>12</w:t>
        </w:r>
      </w:fldSimple>
      <w:r w:rsidRPr="00795985">
        <w:t xml:space="preserve">, se presenta la vista general de la interfaz de usuario final y  </w:t>
      </w:r>
      <w:r>
        <w:t>los</w:t>
      </w:r>
      <w:r w:rsidRPr="00795985">
        <w:t xml:space="preserve"> elementos enriquecidos que son representados </w:t>
      </w:r>
      <w:r>
        <w:t>en</w:t>
      </w:r>
      <w:r w:rsidRPr="00795985">
        <w:t xml:space="preserve"> el PIM del ejemplo anterior respectivamente. Las  vistas se obtienen una vez que se genera el código fuente correspondiente de la aplicación, a partir de la ejecución de las reglas de transformación que son definidas dentro de una plantilla. La metodología de transformación será presentada en </w:t>
      </w:r>
      <w:r>
        <w:t>la</w:t>
      </w:r>
      <w:r w:rsidRPr="00795985">
        <w:t xml:space="preserve"> siguiente </w:t>
      </w:r>
      <w:r>
        <w:t>sección</w:t>
      </w:r>
      <w:r w:rsidRPr="00795985">
        <w:t>.</w:t>
      </w:r>
    </w:p>
    <w:p w:rsidR="00203601" w:rsidRDefault="00203601" w:rsidP="00203601">
      <w:pPr>
        <w:spacing w:after="0"/>
      </w:pPr>
    </w:p>
    <w:p w:rsidR="00203601" w:rsidRDefault="00203601" w:rsidP="00203601">
      <w:pPr>
        <w:spacing w:after="0"/>
      </w:pPr>
    </w:p>
    <w:p w:rsidR="00203601" w:rsidRDefault="00203601" w:rsidP="00203601">
      <w:pPr>
        <w:spacing w:after="0"/>
      </w:pPr>
    </w:p>
    <w:p w:rsidR="00203601" w:rsidRDefault="00203601" w:rsidP="00203601">
      <w:pPr>
        <w:spacing w:after="0"/>
      </w:pPr>
    </w:p>
    <w:p w:rsidR="00203601" w:rsidRPr="00795985" w:rsidRDefault="00203601" w:rsidP="00203601">
      <w:pPr>
        <w:spacing w:after="0"/>
      </w:pPr>
    </w:p>
    <w:p w:rsidR="00203601" w:rsidRDefault="00203601" w:rsidP="00203601">
      <w:pPr>
        <w:keepNext/>
        <w:spacing w:after="0"/>
        <w:jc w:val="center"/>
      </w:pPr>
      <w:r>
        <w:rPr>
          <w:noProof/>
          <w:lang w:eastAsia="es-PY"/>
        </w:rPr>
        <w:lastRenderedPageBreak/>
        <w:drawing>
          <wp:inline distT="0" distB="0" distL="0" distR="0">
            <wp:extent cx="4196741" cy="7821199"/>
            <wp:effectExtent l="19050" t="0" r="0" b="0"/>
            <wp:docPr id="32"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AccordionPIMExampleV3.jpg"/>
                    <pic:cNvPicPr/>
                  </pic:nvPicPr>
                  <pic:blipFill>
                    <a:blip r:embed="rId41" cstate="print"/>
                    <a:stretch>
                      <a:fillRect/>
                    </a:stretch>
                  </pic:blipFill>
                  <pic:spPr>
                    <a:xfrm>
                      <a:off x="0" y="0"/>
                      <a:ext cx="4196741" cy="7821199"/>
                    </a:xfrm>
                    <a:prstGeom prst="rect">
                      <a:avLst/>
                    </a:prstGeom>
                  </pic:spPr>
                </pic:pic>
              </a:graphicData>
            </a:graphic>
          </wp:inline>
        </w:drawing>
      </w:r>
    </w:p>
    <w:p w:rsidR="00203601" w:rsidRPr="00795985" w:rsidRDefault="00203601" w:rsidP="00203601">
      <w:pPr>
        <w:spacing w:line="240" w:lineRule="auto"/>
        <w:ind w:left="1416" w:firstLine="708"/>
        <w:rPr>
          <w:bCs/>
          <w:sz w:val="18"/>
          <w:szCs w:val="18"/>
        </w:rPr>
      </w:pPr>
      <w:bookmarkStart w:id="166" w:name="_Ref430046629"/>
      <w:r w:rsidRPr="00795985">
        <w:rPr>
          <w:b/>
          <w:bCs/>
          <w:sz w:val="18"/>
          <w:szCs w:val="18"/>
        </w:rPr>
        <w:t xml:space="preserve">Figura </w:t>
      </w:r>
      <w:r w:rsidR="00251071" w:rsidRPr="00795985">
        <w:rPr>
          <w:b/>
          <w:bCs/>
          <w:sz w:val="18"/>
          <w:szCs w:val="18"/>
        </w:rPr>
        <w:fldChar w:fldCharType="begin"/>
      </w:r>
      <w:r w:rsidRPr="00795985">
        <w:rPr>
          <w:b/>
          <w:bCs/>
          <w:sz w:val="18"/>
          <w:szCs w:val="18"/>
        </w:rPr>
        <w:instrText xml:space="preserve"> SEQ Figura \* ARABIC </w:instrText>
      </w:r>
      <w:r w:rsidR="00251071" w:rsidRPr="00795985">
        <w:rPr>
          <w:b/>
          <w:bCs/>
          <w:sz w:val="18"/>
          <w:szCs w:val="18"/>
        </w:rPr>
        <w:fldChar w:fldCharType="separate"/>
      </w:r>
      <w:r>
        <w:rPr>
          <w:b/>
          <w:bCs/>
          <w:noProof/>
          <w:sz w:val="18"/>
          <w:szCs w:val="18"/>
        </w:rPr>
        <w:t>11</w:t>
      </w:r>
      <w:r w:rsidR="00251071" w:rsidRPr="00795985">
        <w:rPr>
          <w:b/>
          <w:bCs/>
          <w:sz w:val="18"/>
          <w:szCs w:val="18"/>
        </w:rPr>
        <w:fldChar w:fldCharType="end"/>
      </w:r>
      <w:bookmarkEnd w:id="166"/>
      <w:r w:rsidRPr="00795985">
        <w:rPr>
          <w:bCs/>
          <w:sz w:val="18"/>
          <w:szCs w:val="18"/>
        </w:rPr>
        <w:t xml:space="preserve"> PIM </w:t>
      </w:r>
      <w:r>
        <w:rPr>
          <w:bCs/>
          <w:sz w:val="18"/>
          <w:szCs w:val="18"/>
        </w:rPr>
        <w:t>del Person Manager</w:t>
      </w:r>
      <w:r w:rsidRPr="00795985">
        <w:rPr>
          <w:bCs/>
          <w:sz w:val="18"/>
          <w:szCs w:val="18"/>
        </w:rPr>
        <w:t xml:space="preserve"> con MoWebA</w:t>
      </w:r>
    </w:p>
    <w:p w:rsidR="00203601" w:rsidRPr="00795985" w:rsidRDefault="00203601" w:rsidP="00203601">
      <w:pPr>
        <w:jc w:val="center"/>
      </w:pPr>
      <w:r>
        <w:rPr>
          <w:noProof/>
          <w:lang w:eastAsia="es-PY"/>
        </w:rPr>
        <w:lastRenderedPageBreak/>
        <w:drawing>
          <wp:inline distT="0" distB="0" distL="0" distR="0">
            <wp:extent cx="5336114" cy="7546312"/>
            <wp:effectExtent l="19050" t="0" r="0" b="0"/>
            <wp:docPr id="33" name="13 Imagen" descr="Captura de pantalla 2015-05-26 00.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5-26 00.30.05.png"/>
                    <pic:cNvPicPr/>
                  </pic:nvPicPr>
                  <pic:blipFill>
                    <a:blip r:embed="rId42" cstate="print"/>
                    <a:stretch>
                      <a:fillRect/>
                    </a:stretch>
                  </pic:blipFill>
                  <pic:spPr>
                    <a:xfrm>
                      <a:off x="0" y="0"/>
                      <a:ext cx="5335587" cy="7545566"/>
                    </a:xfrm>
                    <a:prstGeom prst="rect">
                      <a:avLst/>
                    </a:prstGeom>
                  </pic:spPr>
                </pic:pic>
              </a:graphicData>
            </a:graphic>
          </wp:inline>
        </w:drawing>
      </w:r>
    </w:p>
    <w:p w:rsidR="00F77CA6" w:rsidRDefault="00203601" w:rsidP="00F77CA6">
      <w:pPr>
        <w:spacing w:line="240" w:lineRule="auto"/>
        <w:rPr>
          <w:bCs/>
          <w:color w:val="000000" w:themeColor="text1"/>
          <w:sz w:val="18"/>
          <w:szCs w:val="18"/>
        </w:rPr>
      </w:pPr>
      <w:r w:rsidRPr="00795985">
        <w:t xml:space="preserve">       </w:t>
      </w:r>
      <w:r w:rsidRPr="00795985">
        <w:tab/>
      </w:r>
      <w:r w:rsidRPr="00795985">
        <w:tab/>
      </w:r>
      <w:r w:rsidRPr="00795985">
        <w:tab/>
      </w:r>
      <w:r w:rsidRPr="00795985">
        <w:rPr>
          <w:b/>
          <w:bCs/>
          <w:color w:val="000000" w:themeColor="text1"/>
          <w:sz w:val="18"/>
          <w:szCs w:val="18"/>
        </w:rPr>
        <w:t xml:space="preserve">   </w:t>
      </w:r>
      <w:bookmarkStart w:id="167" w:name="_Ref430444749"/>
      <w:r w:rsidRPr="00795985">
        <w:rPr>
          <w:b/>
          <w:bCs/>
          <w:color w:val="000000" w:themeColor="text1"/>
          <w:sz w:val="18"/>
          <w:szCs w:val="18"/>
        </w:rPr>
        <w:t xml:space="preserve">Figura </w:t>
      </w:r>
      <w:r w:rsidR="00251071" w:rsidRPr="00795985">
        <w:rPr>
          <w:b/>
          <w:bCs/>
          <w:color w:val="000000" w:themeColor="text1"/>
          <w:sz w:val="18"/>
          <w:szCs w:val="18"/>
        </w:rPr>
        <w:fldChar w:fldCharType="begin"/>
      </w:r>
      <w:r w:rsidRPr="00795985">
        <w:rPr>
          <w:b/>
          <w:bCs/>
          <w:color w:val="000000" w:themeColor="text1"/>
          <w:sz w:val="18"/>
          <w:szCs w:val="18"/>
        </w:rPr>
        <w:instrText xml:space="preserve"> SEQ Figura \* ARABIC </w:instrText>
      </w:r>
      <w:r w:rsidR="00251071" w:rsidRPr="00795985">
        <w:rPr>
          <w:b/>
          <w:bCs/>
          <w:color w:val="000000" w:themeColor="text1"/>
          <w:sz w:val="18"/>
          <w:szCs w:val="18"/>
        </w:rPr>
        <w:fldChar w:fldCharType="separate"/>
      </w:r>
      <w:r>
        <w:rPr>
          <w:b/>
          <w:bCs/>
          <w:noProof/>
          <w:color w:val="000000" w:themeColor="text1"/>
          <w:sz w:val="18"/>
          <w:szCs w:val="18"/>
        </w:rPr>
        <w:t>12</w:t>
      </w:r>
      <w:r w:rsidR="00251071" w:rsidRPr="00795985">
        <w:rPr>
          <w:b/>
          <w:bCs/>
          <w:color w:val="000000" w:themeColor="text1"/>
          <w:sz w:val="18"/>
          <w:szCs w:val="18"/>
        </w:rPr>
        <w:fldChar w:fldCharType="end"/>
      </w:r>
      <w:bookmarkEnd w:id="167"/>
      <w:r w:rsidRPr="00795985">
        <w:rPr>
          <w:bCs/>
          <w:color w:val="000000" w:themeColor="text1"/>
          <w:sz w:val="18"/>
          <w:szCs w:val="18"/>
        </w:rPr>
        <w:t xml:space="preserve"> Interfaz final</w:t>
      </w:r>
      <w:r>
        <w:rPr>
          <w:bCs/>
          <w:color w:val="000000" w:themeColor="text1"/>
          <w:sz w:val="18"/>
          <w:szCs w:val="18"/>
        </w:rPr>
        <w:t xml:space="preserve"> del </w:t>
      </w:r>
      <w:r w:rsidRPr="006B5958">
        <w:rPr>
          <w:bCs/>
          <w:i/>
          <w:color w:val="000000" w:themeColor="text1"/>
          <w:sz w:val="18"/>
          <w:szCs w:val="18"/>
        </w:rPr>
        <w:t>Person Manager</w:t>
      </w:r>
      <w:r w:rsidRPr="00795985">
        <w:rPr>
          <w:bCs/>
          <w:color w:val="000000" w:themeColor="text1"/>
          <w:sz w:val="18"/>
          <w:szCs w:val="18"/>
        </w:rPr>
        <w:t xml:space="preserve"> obtenida a partir del PIM</w:t>
      </w:r>
      <w:r>
        <w:rPr>
          <w:bCs/>
          <w:color w:val="000000" w:themeColor="text1"/>
          <w:sz w:val="18"/>
          <w:szCs w:val="18"/>
        </w:rPr>
        <w:t>.</w:t>
      </w:r>
    </w:p>
    <w:p w:rsidR="00203601" w:rsidRPr="00F77CA6" w:rsidRDefault="00203601" w:rsidP="00F77CA6">
      <w:pPr>
        <w:spacing w:line="240" w:lineRule="auto"/>
        <w:rPr>
          <w:bCs/>
          <w:color w:val="000000" w:themeColor="text1"/>
          <w:sz w:val="18"/>
          <w:szCs w:val="18"/>
        </w:rPr>
      </w:pPr>
      <w:r w:rsidRPr="00987F5D">
        <w:rPr>
          <w:b/>
          <w:caps/>
        </w:rPr>
        <w:lastRenderedPageBreak/>
        <w:t>4.5 La Transformación de modelo a texto (M2T) para los diagramas de contenido y estructura de moweba</w:t>
      </w:r>
    </w:p>
    <w:p w:rsidR="00203601" w:rsidRDefault="00203601" w:rsidP="00203601">
      <w:pPr>
        <w:spacing w:after="0"/>
        <w:jc w:val="both"/>
      </w:pPr>
      <w:r>
        <w:t xml:space="preserve">En esta sección se presentan algunos conceptos básicos acerca de la generación de código y los beneficios que aportan al proceso de desarrollo basado en modelos. El proceso  M2T puede tener varios objetivos finales, como  la generación, a partir de los modelos de documentación, código fuente, o cualquier componente de software necesario en una aplicación.  Aquí nos concentraremos en la generación de código fuente para la interfaz de usuario de una aplicación web representada por medio de modelos que han sido definidos en MoWebA. La herramienta M2T </w:t>
      </w:r>
      <w:r w:rsidRPr="003F6411">
        <w:rPr>
          <w:i/>
        </w:rPr>
        <w:t>Acceleo</w:t>
      </w:r>
      <w:r>
        <w:t xml:space="preserve"> es la herramienta utilizada para la generación de código. </w:t>
      </w:r>
    </w:p>
    <w:p w:rsidR="00203601" w:rsidRDefault="00203601" w:rsidP="00203601">
      <w:pPr>
        <w:spacing w:after="0"/>
        <w:jc w:val="both"/>
      </w:pPr>
    </w:p>
    <w:p w:rsidR="00203601" w:rsidRDefault="00203601" w:rsidP="00203601">
      <w:pPr>
        <w:spacing w:after="0"/>
        <w:jc w:val="both"/>
      </w:pPr>
      <w:r>
        <w:t>Seguidamente se presentará a las plantillas (</w:t>
      </w:r>
      <w:r w:rsidRPr="004027ED">
        <w:rPr>
          <w:i/>
        </w:rPr>
        <w:t>templates</w:t>
      </w:r>
      <w:r>
        <w:t xml:space="preserve">) para llevar a cabo la transformación de los PIM de entrada de MoWebA correspondiente al contenido y a las plantillas de transformación para establecer la configuración de las posiciones de cada uno de los elementos del PIM.  En el </w:t>
      </w:r>
      <w:commentRangeStart w:id="168"/>
      <w:r>
        <w:t xml:space="preserve">Anexo 2 </w:t>
      </w:r>
      <w:commentRangeEnd w:id="168"/>
      <w:r>
        <w:rPr>
          <w:rStyle w:val="Refdecomentario"/>
        </w:rPr>
        <w:commentReference w:id="168"/>
      </w:r>
      <w:r>
        <w:t>del libro se encuentran las plantillas completas de Presentación y Estructura.</w:t>
      </w:r>
    </w:p>
    <w:p w:rsidR="00203601" w:rsidRDefault="00203601" w:rsidP="00203601">
      <w:pPr>
        <w:spacing w:after="0"/>
        <w:jc w:val="both"/>
      </w:pPr>
    </w:p>
    <w:p w:rsidR="00203601" w:rsidRDefault="00203601" w:rsidP="00203601">
      <w:pPr>
        <w:spacing w:after="0"/>
        <w:jc w:val="both"/>
      </w:pPr>
      <w:r>
        <w:t>Finalmente se concluirá  el capítulo con un ejemplo de transformación M2T para PIM modelados con MoWebA.</w:t>
      </w:r>
    </w:p>
    <w:p w:rsidR="0090573E" w:rsidRDefault="0090573E" w:rsidP="00203601"/>
    <w:p w:rsidR="00203601" w:rsidRPr="002E26B7" w:rsidRDefault="00203601" w:rsidP="00203601">
      <w:pPr>
        <w:rPr>
          <w:b/>
        </w:rPr>
      </w:pPr>
      <w:r>
        <w:rPr>
          <w:b/>
          <w:bCs/>
        </w:rPr>
        <w:t>4.5</w:t>
      </w:r>
      <w:r w:rsidRPr="002E26B7">
        <w:rPr>
          <w:b/>
          <w:bCs/>
        </w:rPr>
        <w:t>  LA HERRAMIENTA DE TRANSFORMACIÓN M2T ACCELEO</w:t>
      </w:r>
    </w:p>
    <w:p w:rsidR="00203601" w:rsidRPr="002E26B7" w:rsidRDefault="00203601" w:rsidP="00203601">
      <w:pPr>
        <w:jc w:val="both"/>
        <w:rPr>
          <w:b/>
        </w:rPr>
      </w:pPr>
      <w:r w:rsidRPr="008A6D69">
        <w:rPr>
          <w:i/>
        </w:rPr>
        <w:t>Acceleo</w:t>
      </w:r>
      <w:r w:rsidRPr="002E26B7">
        <w:t xml:space="preserve"> posee varias características que la hacen interesante para la generación de código a partir de los modelos de entrada.</w:t>
      </w:r>
      <w:r>
        <w:t xml:space="preserve"> </w:t>
      </w:r>
      <w:r w:rsidRPr="000B30C0">
        <w:rPr>
          <w:i/>
        </w:rPr>
        <w:t>Acceleo</w:t>
      </w:r>
      <w:r w:rsidRPr="002E26B7">
        <w:t xml:space="preserve"> es un generador de códigos de </w:t>
      </w:r>
      <w:r>
        <w:t>código</w:t>
      </w:r>
      <w:r w:rsidRPr="002E26B7">
        <w:t xml:space="preserve"> abierto (</w:t>
      </w:r>
      <w:r w:rsidRPr="002E26B7">
        <w:rPr>
          <w:i/>
          <w:iCs/>
        </w:rPr>
        <w:t>open source</w:t>
      </w:r>
      <w:r w:rsidRPr="002E26B7">
        <w:t>).</w:t>
      </w:r>
      <w:r>
        <w:t xml:space="preserve"> </w:t>
      </w:r>
      <w:r w:rsidRPr="002E26B7">
        <w:t>Como tal es posible utilizarlo, bifurcarlo y contribuir con la evolución del proyecto. Cuenta con una gran comunidad (</w:t>
      </w:r>
      <w:r w:rsidRPr="008A6D69">
        <w:rPr>
          <w:i/>
        </w:rPr>
        <w:t>Eclipse Foundation</w:t>
      </w:r>
      <w:r w:rsidRPr="002E26B7">
        <w:t>) que la mantiene.</w:t>
      </w:r>
      <w:r>
        <w:rPr>
          <w:b/>
          <w:bCs/>
        </w:rPr>
        <w:t xml:space="preserve"> </w:t>
      </w:r>
      <w:r>
        <w:t>E</w:t>
      </w:r>
      <w:r w:rsidRPr="002E26B7">
        <w:t xml:space="preserve">stá integrado con el IDE del </w:t>
      </w:r>
      <w:r w:rsidRPr="008A6D69">
        <w:rPr>
          <w:i/>
        </w:rPr>
        <w:t>Eclipse</w:t>
      </w:r>
      <w:r w:rsidRPr="002E26B7">
        <w:t xml:space="preserve">, un editor </w:t>
      </w:r>
      <w:r>
        <w:t>robusto</w:t>
      </w:r>
      <w:r w:rsidRPr="002E26B7">
        <w:t>, con corrector de sintaxis, detección de errores en tiempo real, soluciones rápidas, refactorización y mucho más. También contiene vistas dedicadas que ayudan a navegar amigablemente por el generador de código</w:t>
      </w:r>
      <w:r>
        <w:rPr>
          <w:b/>
          <w:bCs/>
        </w:rPr>
        <w:t>.</w:t>
      </w:r>
    </w:p>
    <w:p w:rsidR="00203601" w:rsidRPr="002E26B7" w:rsidRDefault="00203601" w:rsidP="00203601">
      <w:pPr>
        <w:jc w:val="both"/>
        <w:rPr>
          <w:b/>
        </w:rPr>
      </w:pPr>
      <w:r>
        <w:t>Por lo general, c</w:t>
      </w:r>
      <w:r w:rsidRPr="002E26B7">
        <w:t xml:space="preserve">on el generador de código, es fácil perderse en el código generado. De manera a manejar este inconveniente, </w:t>
      </w:r>
      <w:r w:rsidRPr="003F6411">
        <w:rPr>
          <w:i/>
        </w:rPr>
        <w:t>Acceleo</w:t>
      </w:r>
      <w:r w:rsidRPr="002E26B7">
        <w:t xml:space="preserve"> contiene un motor de trazabilidad que permite encontrar fácilmente</w:t>
      </w:r>
      <w:r>
        <w:t xml:space="preserve"> qué elementos del modelo y qué</w:t>
      </w:r>
      <w:r w:rsidRPr="002E26B7">
        <w:t xml:space="preserve"> parte del generador (plantilla de transformación) ha</w:t>
      </w:r>
      <w:r>
        <w:t>n</w:t>
      </w:r>
      <w:r w:rsidRPr="002E26B7">
        <w:t xml:space="preserve"> sido utilizados para generar la pieza de código.</w:t>
      </w:r>
      <w:r>
        <w:t xml:space="preserve"> </w:t>
      </w:r>
      <w:r w:rsidRPr="002E26B7">
        <w:t>Generadores de código son a menudo limitados a un conjunto de tecnologías. Con el enfoque basado en </w:t>
      </w:r>
      <w:r w:rsidRPr="002E26B7">
        <w:rPr>
          <w:i/>
          <w:iCs/>
        </w:rPr>
        <w:t>templates</w:t>
      </w:r>
      <w:r w:rsidRPr="002E26B7">
        <w:t>,  </w:t>
      </w:r>
      <w:r w:rsidRPr="007E5F62">
        <w:rPr>
          <w:i/>
        </w:rPr>
        <w:t>Acceleo</w:t>
      </w:r>
      <w:r w:rsidRPr="002E26B7">
        <w:t xml:space="preserve"> puede generar código para cualquier tipo de lenguaje. Si es posible escribir la plantilla de transformación, </w:t>
      </w:r>
      <w:r w:rsidRPr="007E5F62">
        <w:rPr>
          <w:i/>
        </w:rPr>
        <w:t xml:space="preserve">Acceleo </w:t>
      </w:r>
      <w:r w:rsidRPr="002E26B7">
        <w:t>puede generar el código correspondiente.</w:t>
      </w:r>
    </w:p>
    <w:p w:rsidR="00203601" w:rsidRDefault="00203601" w:rsidP="00203601">
      <w:pPr>
        <w:jc w:val="both"/>
      </w:pPr>
      <w:r w:rsidRPr="002E26B7">
        <w:t>En algún momento podría considerarse adecuado modificar  manualmente el código generado por el </w:t>
      </w:r>
      <w:r w:rsidRPr="002E26B7">
        <w:rPr>
          <w:i/>
          <w:iCs/>
        </w:rPr>
        <w:t>template</w:t>
      </w:r>
      <w:r w:rsidRPr="002E26B7">
        <w:t xml:space="preserve"> de transformación  y mantener las modificaciones manuales realizadas, en caso que se desea regenerar el código de la aplicación. </w:t>
      </w:r>
      <w:r w:rsidRPr="000A77E8">
        <w:rPr>
          <w:i/>
        </w:rPr>
        <w:t>Acceleo</w:t>
      </w:r>
      <w:r>
        <w:t xml:space="preserve"> provee de tal flexibilidad, permitiendo llevar a cabo generaciones incrementales.</w:t>
      </w:r>
    </w:p>
    <w:p w:rsidR="00203601" w:rsidRPr="001C3EE4" w:rsidRDefault="00203601" w:rsidP="00203601">
      <w:pPr>
        <w:jc w:val="both"/>
      </w:pPr>
      <w:r>
        <w:lastRenderedPageBreak/>
        <w:t xml:space="preserve">En el enfoque tomado en este trabajo, la generación de código es total a partir de los modelos de los PIM de entrada, para los elementos de la capa de presentación de MoWebA. El código fuente a generarse a partir de los modelos será </w:t>
      </w:r>
      <w:r w:rsidRPr="000A77E8">
        <w:rPr>
          <w:i/>
        </w:rPr>
        <w:t>HTML</w:t>
      </w:r>
      <w:r>
        <w:t xml:space="preserve">, </w:t>
      </w:r>
      <w:r w:rsidRPr="000A77E8">
        <w:rPr>
          <w:i/>
        </w:rPr>
        <w:t>Javascript</w:t>
      </w:r>
      <w:r>
        <w:t xml:space="preserve"> para la representación de los distintos elementos de interfaz de MoWebA como así también </w:t>
      </w:r>
      <w:r w:rsidRPr="000A77E8">
        <w:rPr>
          <w:i/>
        </w:rPr>
        <w:t>CSS</w:t>
      </w:r>
      <w:r>
        <w:t xml:space="preserve"> para el posicionamiento de estos elementos en las páginas.</w:t>
      </w:r>
    </w:p>
    <w:p w:rsidR="00203601" w:rsidRPr="00CF3A67" w:rsidRDefault="00203601" w:rsidP="00203601">
      <w:pPr>
        <w:rPr>
          <w:b/>
        </w:rPr>
      </w:pPr>
      <w:r w:rsidRPr="00812939">
        <w:rPr>
          <w:b/>
          <w:caps/>
        </w:rPr>
        <w:t xml:space="preserve"> 4.</w:t>
      </w:r>
      <w:r>
        <w:rPr>
          <w:b/>
          <w:caps/>
        </w:rPr>
        <w:t>6</w:t>
      </w:r>
      <w:r w:rsidRPr="00812939">
        <w:rPr>
          <w:b/>
          <w:caps/>
        </w:rPr>
        <w:t xml:space="preserve"> </w:t>
      </w:r>
      <w:r>
        <w:rPr>
          <w:b/>
          <w:caps/>
        </w:rPr>
        <w:t>Transformacion a codigo de los pim de moweba</w:t>
      </w:r>
      <w:r w:rsidRPr="00812939">
        <w:rPr>
          <w:b/>
          <w:caps/>
        </w:rPr>
        <w:t xml:space="preserve"> con Acceleo.</w:t>
      </w:r>
    </w:p>
    <w:p w:rsidR="00203601" w:rsidRDefault="00203601" w:rsidP="00203601">
      <w:pPr>
        <w:spacing w:after="0"/>
        <w:jc w:val="both"/>
      </w:pPr>
      <w:r w:rsidRPr="000A77E8">
        <w:rPr>
          <w:i/>
        </w:rPr>
        <w:t>Acceleo</w:t>
      </w:r>
      <w:r>
        <w:t xml:space="preserve"> propone un ambiente ameno de trabajo basado en el IDE del Eclipse. Uno puede seleccionar la vista propia del </w:t>
      </w:r>
      <w:r w:rsidRPr="000A77E8">
        <w:rPr>
          <w:i/>
        </w:rPr>
        <w:t>Acceleo</w:t>
      </w:r>
      <w:r>
        <w:t xml:space="preserve"> en el IDE y obtendrá un ambiente personalizado de trabajo con todas las características anteriormente citadas, en donde se podrá ver el editor de plantillas de transformación, la grilla de propiedades, la grilla de errores y la barra exploradora en donde es posible navegar sobre un proyecto el formato de árbol de expansión. En él se encuentran  las plantillas de transformación, los modelos de entrada en formato XMI y los módulos de servicio de Java para complementar a las plantillas de transformación. </w:t>
      </w:r>
    </w:p>
    <w:p w:rsidR="00203601" w:rsidRDefault="00203601" w:rsidP="00203601">
      <w:pPr>
        <w:spacing w:after="0"/>
        <w:jc w:val="both"/>
      </w:pPr>
    </w:p>
    <w:p w:rsidR="00203601" w:rsidRDefault="00203601" w:rsidP="00203601">
      <w:pPr>
        <w:spacing w:after="0"/>
        <w:jc w:val="both"/>
      </w:pPr>
      <w:r>
        <w:t xml:space="preserve">Para poder llevar a cabo las transformaciones sobre los modelos de MoWebA, se tuvieron en cuenta las siguientes herramientas para el proceso de desarrollo con el </w:t>
      </w:r>
      <w:r w:rsidRPr="000A77E8">
        <w:rPr>
          <w:i/>
        </w:rPr>
        <w:t>Acceleo</w:t>
      </w:r>
      <w:r>
        <w:t>:</w:t>
      </w:r>
    </w:p>
    <w:p w:rsidR="00203601" w:rsidRPr="000A77E8" w:rsidRDefault="00203601" w:rsidP="00203601">
      <w:pPr>
        <w:pStyle w:val="Prrafodelista"/>
        <w:numPr>
          <w:ilvl w:val="0"/>
          <w:numId w:val="17"/>
        </w:numPr>
        <w:spacing w:after="0"/>
        <w:jc w:val="both"/>
        <w:rPr>
          <w:lang w:val="en-US"/>
        </w:rPr>
      </w:pPr>
      <w:r w:rsidRPr="000A77E8">
        <w:rPr>
          <w:lang w:val="en-US"/>
        </w:rPr>
        <w:t>IDE Eclipse Kepler Service release 2</w:t>
      </w:r>
    </w:p>
    <w:p w:rsidR="00203601" w:rsidRPr="000A77E8" w:rsidRDefault="00203601" w:rsidP="00203601">
      <w:pPr>
        <w:pStyle w:val="Prrafodelista"/>
        <w:numPr>
          <w:ilvl w:val="0"/>
          <w:numId w:val="17"/>
        </w:numPr>
        <w:spacing w:after="0"/>
        <w:jc w:val="both"/>
        <w:rPr>
          <w:lang w:val="en-US"/>
        </w:rPr>
      </w:pPr>
      <w:r w:rsidRPr="000A77E8">
        <w:rPr>
          <w:lang w:val="en-US"/>
        </w:rPr>
        <w:t>Acceleo Versión 3.4</w:t>
      </w:r>
    </w:p>
    <w:p w:rsidR="00203601" w:rsidRPr="000A77E8" w:rsidRDefault="00203601" w:rsidP="00203601">
      <w:pPr>
        <w:pStyle w:val="Prrafodelista"/>
        <w:numPr>
          <w:ilvl w:val="0"/>
          <w:numId w:val="17"/>
        </w:numPr>
        <w:spacing w:after="0"/>
        <w:jc w:val="both"/>
        <w:rPr>
          <w:lang w:val="en-US"/>
        </w:rPr>
      </w:pPr>
      <w:r w:rsidRPr="000A77E8">
        <w:rPr>
          <w:lang w:val="en-US"/>
        </w:rPr>
        <w:t>UML Designer for Eclipse Kepler version 3.0</w:t>
      </w:r>
    </w:p>
    <w:p w:rsidR="00203601" w:rsidRPr="0021126E" w:rsidRDefault="00203601" w:rsidP="00203601">
      <w:pPr>
        <w:spacing w:after="0"/>
        <w:jc w:val="both"/>
        <w:rPr>
          <w:lang w:val="en-US"/>
        </w:rPr>
      </w:pPr>
    </w:p>
    <w:p w:rsidR="00203601" w:rsidRDefault="00203601" w:rsidP="00203601">
      <w:pPr>
        <w:spacing w:after="0"/>
        <w:rPr>
          <w:b/>
        </w:rPr>
      </w:pPr>
      <w:r w:rsidRPr="00BF28ED">
        <w:rPr>
          <w:b/>
          <w:lang w:val="en-US"/>
        </w:rPr>
        <w:t xml:space="preserve"> </w:t>
      </w:r>
      <w:r w:rsidRPr="005462EB">
        <w:rPr>
          <w:b/>
        </w:rPr>
        <w:t>4.</w:t>
      </w:r>
      <w:r>
        <w:rPr>
          <w:b/>
        </w:rPr>
        <w:t>6</w:t>
      </w:r>
      <w:r w:rsidRPr="005462EB">
        <w:rPr>
          <w:b/>
        </w:rPr>
        <w:t>.1 Transformación de los modelos de MoWebA de MOF a EMF UML2 (v2.x) XMI.</w:t>
      </w:r>
    </w:p>
    <w:p w:rsidR="00203601" w:rsidRPr="005462EB" w:rsidRDefault="00203601" w:rsidP="00203601">
      <w:pPr>
        <w:spacing w:after="0"/>
        <w:rPr>
          <w:b/>
        </w:rPr>
      </w:pPr>
    </w:p>
    <w:p w:rsidR="00203601" w:rsidRDefault="00203601" w:rsidP="00203601">
      <w:pPr>
        <w:spacing w:after="0"/>
        <w:jc w:val="both"/>
      </w:pPr>
      <w:r>
        <w:t xml:space="preserve">Teniendo en cuenta que </w:t>
      </w:r>
      <w:r w:rsidRPr="000A77E8">
        <w:rPr>
          <w:i/>
        </w:rPr>
        <w:t>Acceleo</w:t>
      </w:r>
      <w:r>
        <w:t xml:space="preserve"> solamente puede des-serializar modelos de entrada UML en el formato EMF UML 2, es necesario primeramente exportar el proyecto con los modelos PIM y perfiles UML desde la herramienta Magic Draw 16.0 en la cual fueron modelados en primera instancia. Una vez llevado a cabo este paso, el proyecto es importado al </w:t>
      </w:r>
      <w:r w:rsidRPr="000A77E8">
        <w:rPr>
          <w:i/>
        </w:rPr>
        <w:t>Acceleo</w:t>
      </w:r>
      <w:r>
        <w:t xml:space="preserve"> y de esta forma se tienen los modelos PIM y los perfiles UML en la versión UML2 que son los elementos de entrada a la herramienta de transformación, que serán posteriormente des-serializados por medio de las plantillas.</w:t>
      </w:r>
    </w:p>
    <w:p w:rsidR="00203601" w:rsidRDefault="00203601" w:rsidP="00203601">
      <w:pPr>
        <w:spacing w:after="0"/>
        <w:jc w:val="both"/>
      </w:pPr>
    </w:p>
    <w:p w:rsidR="00203601" w:rsidRDefault="00203601" w:rsidP="00203601">
      <w:pPr>
        <w:spacing w:after="0"/>
        <w:jc w:val="both"/>
      </w:pPr>
      <w:r>
        <w:t xml:space="preserve">El enfoque tomado para llevar a cabo las transformaciones se basa principalmente en dos plantillas de transformación. La primera de ellas, la plantilla de contenido, se encarga de transformar a los distintos elementos de interfaz que han sido definidos por medio del perfil de </w:t>
      </w:r>
      <w:r w:rsidRPr="000A77E8">
        <w:rPr>
          <w:i/>
        </w:rPr>
        <w:t>Contenido</w:t>
      </w:r>
      <w:r>
        <w:t xml:space="preserve"> de MoWebA. Dependiendo de sí el elemento modelado, es un elemento de interfaz RIA o no, se generará el archivo HTML correspondiente a la página, con la sección </w:t>
      </w:r>
      <w:r w:rsidRPr="00C377E2">
        <w:rPr>
          <w:i/>
        </w:rPr>
        <w:t>Javascript</w:t>
      </w:r>
      <w:r>
        <w:t xml:space="preserve">, encerrada con las etiquetas </w:t>
      </w:r>
      <w:r w:rsidRPr="00C377E2">
        <w:rPr>
          <w:i/>
        </w:rPr>
        <w:t>script</w:t>
      </w:r>
      <w:r>
        <w:t xml:space="preserve"> o no. Solamente los elementos que forman parte de la extensión propuesta a MoWebA presentan código </w:t>
      </w:r>
      <w:r w:rsidRPr="000A77E8">
        <w:rPr>
          <w:i/>
        </w:rPr>
        <w:t>Javascript</w:t>
      </w:r>
      <w:r>
        <w:t xml:space="preserve"> para la librería </w:t>
      </w:r>
      <w:r w:rsidRPr="000A77E8">
        <w:rPr>
          <w:i/>
        </w:rPr>
        <w:t>jQueryUI</w:t>
      </w:r>
      <w:r>
        <w:t xml:space="preserve"> y </w:t>
      </w:r>
      <w:r w:rsidRPr="000A77E8">
        <w:rPr>
          <w:i/>
        </w:rPr>
        <w:t>jQuery Form Validate</w:t>
      </w:r>
      <w:r>
        <w:t xml:space="preserve">. Dependiendo del elemento RIA definido, el código </w:t>
      </w:r>
      <w:r w:rsidRPr="000A77E8">
        <w:rPr>
          <w:i/>
        </w:rPr>
        <w:t>Javascript</w:t>
      </w:r>
      <w:r>
        <w:t xml:space="preserve"> generado, presentará características propias del elemento y comportamientos que fueron definidos en el modelo PIM de contenido.</w:t>
      </w:r>
    </w:p>
    <w:p w:rsidR="00203601" w:rsidRDefault="00203601" w:rsidP="00203601">
      <w:pPr>
        <w:spacing w:after="0"/>
        <w:jc w:val="both"/>
      </w:pPr>
      <w:r>
        <w:lastRenderedPageBreak/>
        <w:t xml:space="preserve">La plantilla de </w:t>
      </w:r>
      <w:r w:rsidRPr="000A77E8">
        <w:rPr>
          <w:i/>
        </w:rPr>
        <w:t>Estructura</w:t>
      </w:r>
      <w:r>
        <w:t xml:space="preserve"> transforma las posiciones definidas en pixeles o en porcentajes, a cada uno de los </w:t>
      </w:r>
      <w:r w:rsidRPr="007870B8">
        <w:rPr>
          <w:i/>
        </w:rPr>
        <w:t>compositeUIElement</w:t>
      </w:r>
      <w:r>
        <w:rPr>
          <w:i/>
        </w:rPr>
        <w:t xml:space="preserve"> </w:t>
      </w:r>
      <w:r>
        <w:t>en un archivo .css con las coordenadas de posicionamiento correspondiente a cada uno de ellos. A continuación se presentaran las plantillas de Contenido y Estructura respectivamente.</w:t>
      </w:r>
    </w:p>
    <w:p w:rsidR="00203601" w:rsidRPr="00C377E2" w:rsidRDefault="00203601" w:rsidP="00203601">
      <w:pPr>
        <w:spacing w:after="0"/>
      </w:pPr>
    </w:p>
    <w:p w:rsidR="00203601" w:rsidRPr="00842DAF" w:rsidRDefault="00203601" w:rsidP="00203601">
      <w:pPr>
        <w:spacing w:after="0"/>
        <w:rPr>
          <w:b/>
        </w:rPr>
      </w:pPr>
      <w:r>
        <w:rPr>
          <w:b/>
        </w:rPr>
        <w:t>4.6</w:t>
      </w:r>
      <w:r w:rsidRPr="00842DAF">
        <w:rPr>
          <w:b/>
        </w:rPr>
        <w:t xml:space="preserve">.2 Plantilla de transformación para los elementos del perfil de </w:t>
      </w:r>
      <w:r>
        <w:rPr>
          <w:b/>
        </w:rPr>
        <w:t>C</w:t>
      </w:r>
      <w:r w:rsidRPr="00842DAF">
        <w:rPr>
          <w:b/>
        </w:rPr>
        <w:t>ontenido.</w:t>
      </w:r>
    </w:p>
    <w:p w:rsidR="00203601" w:rsidRDefault="00203601" w:rsidP="00203601">
      <w:pPr>
        <w:spacing w:after="0"/>
      </w:pPr>
    </w:p>
    <w:p w:rsidR="00203601" w:rsidRDefault="00203601" w:rsidP="00203601">
      <w:pPr>
        <w:spacing w:after="0"/>
        <w:jc w:val="both"/>
        <w:rPr>
          <w:i/>
        </w:rPr>
      </w:pPr>
      <w:r>
        <w:t xml:space="preserve">Esta plantilla tiene la responsabilidad de llevar a cabo la transformación de los distintos elementos de interfaz definidos en el perfil de Contenido. Dentro de los elementos definidos en el perfil de contenido, tenemos a los elementos que no tienen propiedades enriquecidas y que no tienen características interactivas. Estos elementos son los correspondientes a los de la web 1.0  y son representados por medio de etiquetas y atributos HTML en el cuerpo </w:t>
      </w:r>
      <w:r w:rsidRPr="00F54054">
        <w:rPr>
          <w:i/>
        </w:rPr>
        <w:t>(body)</w:t>
      </w:r>
      <w:r>
        <w:rPr>
          <w:i/>
        </w:rPr>
        <w:t>.</w:t>
      </w:r>
    </w:p>
    <w:p w:rsidR="00203601" w:rsidRDefault="00203601" w:rsidP="00203601">
      <w:pPr>
        <w:spacing w:after="0"/>
      </w:pPr>
    </w:p>
    <w:p w:rsidR="00203601" w:rsidRDefault="00203601" w:rsidP="00203601">
      <w:pPr>
        <w:spacing w:after="0"/>
        <w:jc w:val="both"/>
      </w:pPr>
      <w:r>
        <w:t xml:space="preserve">Por otro lado se encuentran los elementos con propiedades enriquecidas (RIA) como los </w:t>
      </w:r>
      <w:r w:rsidRPr="00555D10">
        <w:rPr>
          <w:i/>
        </w:rPr>
        <w:t>richToolTip</w:t>
      </w:r>
      <w:r>
        <w:t xml:space="preserve">, </w:t>
      </w:r>
      <w:r w:rsidRPr="00555D10">
        <w:rPr>
          <w:i/>
        </w:rPr>
        <w:t>richAccrodion</w:t>
      </w:r>
      <w:r>
        <w:t xml:space="preserve">, </w:t>
      </w:r>
      <w:r w:rsidRPr="00555D10">
        <w:rPr>
          <w:i/>
        </w:rPr>
        <w:t>richTabs</w:t>
      </w:r>
      <w:r>
        <w:t xml:space="preserve">, </w:t>
      </w:r>
      <w:r w:rsidRPr="00555D10">
        <w:rPr>
          <w:i/>
        </w:rPr>
        <w:t>richDatePicker</w:t>
      </w:r>
      <w:r>
        <w:t xml:space="preserve">, </w:t>
      </w:r>
      <w:r w:rsidRPr="00555D10">
        <w:rPr>
          <w:i/>
        </w:rPr>
        <w:t>richAutoSuggest</w:t>
      </w:r>
      <w:r>
        <w:t xml:space="preserve"> y los </w:t>
      </w:r>
      <w:r>
        <w:rPr>
          <w:i/>
        </w:rPr>
        <w:t>field live validation,</w:t>
      </w:r>
      <w:r>
        <w:t xml:space="preserve"> que son parte de la extensión llevada a cabo a MoWebA para este trabajo de fin de carrera. Estos elementos a la par de contar con la sección body del HTML para representar el elemento, también cuentan con una sección </w:t>
      </w:r>
      <w:r>
        <w:rPr>
          <w:i/>
        </w:rPr>
        <w:t>J</w:t>
      </w:r>
      <w:r w:rsidRPr="00AF54C0">
        <w:rPr>
          <w:i/>
        </w:rPr>
        <w:t>avascript</w:t>
      </w:r>
      <w:r>
        <w:t xml:space="preserve"> (encerradas en el </w:t>
      </w:r>
      <w:r w:rsidRPr="00AF54C0">
        <w:rPr>
          <w:i/>
        </w:rPr>
        <w:t>tag script</w:t>
      </w:r>
      <w:r>
        <w:t xml:space="preserve">) para representar la parte dinámica del elemento. La sección correspondiente al </w:t>
      </w:r>
      <w:r w:rsidRPr="000A77E8">
        <w:rPr>
          <w:i/>
        </w:rPr>
        <w:t>tag script</w:t>
      </w:r>
      <w:r>
        <w:t xml:space="preserve"> contiene el código </w:t>
      </w:r>
      <w:r w:rsidRPr="000C6896">
        <w:rPr>
          <w:i/>
        </w:rPr>
        <w:t>jQuery</w:t>
      </w:r>
      <w:r>
        <w:t xml:space="preserve"> correspondiente al elemento definido.  Cabe destacar el punto de que el identificador (</w:t>
      </w:r>
      <w:r w:rsidRPr="007E693F">
        <w:rPr>
          <w:i/>
        </w:rPr>
        <w:t>id</w:t>
      </w:r>
      <w:r>
        <w:t xml:space="preserve">) de todos los elementos de interfaz, se establecen por medio del nombre del elemento, sin espacios. La identificación de cada uno de los elementos por medio del </w:t>
      </w:r>
      <w:r w:rsidRPr="007E693F">
        <w:rPr>
          <w:i/>
        </w:rPr>
        <w:t>id</w:t>
      </w:r>
      <w:r>
        <w:t xml:space="preserve">, resulta importante, principalmente para los elementos de interfaz RIA, debido a que permiten machear el código  </w:t>
      </w:r>
      <w:r>
        <w:rPr>
          <w:i/>
        </w:rPr>
        <w:t>J</w:t>
      </w:r>
      <w:r w:rsidRPr="0006004B">
        <w:rPr>
          <w:i/>
        </w:rPr>
        <w:t>avascript</w:t>
      </w:r>
      <w:r>
        <w:t xml:space="preserve"> generado  para </w:t>
      </w:r>
      <w:r w:rsidRPr="0006004B">
        <w:rPr>
          <w:i/>
        </w:rPr>
        <w:t>jQuery</w:t>
      </w:r>
      <w:r>
        <w:t xml:space="preserve">  en la sección del </w:t>
      </w:r>
      <w:r w:rsidRPr="0006004B">
        <w:rPr>
          <w:i/>
        </w:rPr>
        <w:t>tag script</w:t>
      </w:r>
      <w:r>
        <w:t xml:space="preserve"> (correspondiente a la parte dinámica)  con el código HTML generado en el </w:t>
      </w:r>
      <w:r w:rsidRPr="0006004B">
        <w:rPr>
          <w:i/>
        </w:rPr>
        <w:t>tag body</w:t>
      </w:r>
      <w:r>
        <w:t xml:space="preserve"> para el elemento (correspondiente a la parte estática).</w:t>
      </w:r>
    </w:p>
    <w:p w:rsidR="00203601" w:rsidRDefault="00203601" w:rsidP="00203601">
      <w:pPr>
        <w:spacing w:after="0"/>
      </w:pPr>
    </w:p>
    <w:p w:rsidR="00203601" w:rsidRPr="007167B4" w:rsidRDefault="00203601" w:rsidP="00203601">
      <w:pPr>
        <w:spacing w:after="0"/>
        <w:jc w:val="both"/>
      </w:pPr>
      <w:r>
        <w:t xml:space="preserve">Primeramente la plantilla inicia verificando la clase principal del PIM de contenido, esta clase es la clase con el estereotipo </w:t>
      </w:r>
      <w:r>
        <w:rPr>
          <w:i/>
        </w:rPr>
        <w:t>PresentationPage</w:t>
      </w:r>
      <w:r>
        <w:t xml:space="preserve">, que indica el nombre que va a tener la página. Por ende, abre un archivo  HTML de salida con tal nombre, en donde todos los elementos de interfaz definidos en el resto de las clases del modelo de clases, estarán contenidos dentro de este archivo. El nombre  de la página, junto a las dependencias CSS (correspondientes al posicionamiento de los elementos, obtenidos a partir de la plantilla de posicionamiento y los correspondientes a </w:t>
      </w:r>
      <w:r w:rsidRPr="007167B4">
        <w:rPr>
          <w:i/>
        </w:rPr>
        <w:t>jQueryUI</w:t>
      </w:r>
      <w:r>
        <w:t xml:space="preserve"> y </w:t>
      </w:r>
      <w:r w:rsidRPr="007167B4">
        <w:rPr>
          <w:i/>
        </w:rPr>
        <w:t>jQuery form validation</w:t>
      </w:r>
      <w:r>
        <w:t xml:space="preserve">) y </w:t>
      </w:r>
      <w:r w:rsidRPr="007167B4">
        <w:rPr>
          <w:i/>
        </w:rPr>
        <w:t>Javascript</w:t>
      </w:r>
      <w:r>
        <w:rPr>
          <w:i/>
        </w:rPr>
        <w:t xml:space="preserve"> </w:t>
      </w:r>
      <w:r>
        <w:t xml:space="preserve">(correspondientes a </w:t>
      </w:r>
      <w:r w:rsidRPr="007167B4">
        <w:rPr>
          <w:i/>
        </w:rPr>
        <w:t>jQueryUI</w:t>
      </w:r>
      <w:r>
        <w:t xml:space="preserve"> y </w:t>
      </w:r>
      <w:r w:rsidRPr="007167B4">
        <w:rPr>
          <w:i/>
        </w:rPr>
        <w:t>jQuery form validation</w:t>
      </w:r>
      <w:r>
        <w:t>)</w:t>
      </w:r>
      <w:r>
        <w:rPr>
          <w:i/>
        </w:rPr>
        <w:t xml:space="preserve">, </w:t>
      </w:r>
      <w:r>
        <w:t xml:space="preserve">están definidos dentro de la plantilla, encerradas dentro del </w:t>
      </w:r>
      <w:r w:rsidRPr="007167B4">
        <w:rPr>
          <w:i/>
        </w:rPr>
        <w:t>tag head</w:t>
      </w:r>
      <w:r>
        <w:t xml:space="preserve">. </w:t>
      </w:r>
    </w:p>
    <w:p w:rsidR="00203601" w:rsidRDefault="00203601" w:rsidP="00203601">
      <w:pPr>
        <w:spacing w:after="0"/>
        <w:jc w:val="both"/>
      </w:pPr>
    </w:p>
    <w:p w:rsidR="00203601" w:rsidRDefault="00203601" w:rsidP="00203601">
      <w:pPr>
        <w:spacing w:after="0"/>
        <w:jc w:val="both"/>
      </w:pPr>
      <w:r>
        <w:t xml:space="preserve">Seguidamente se definen los componentes correspondientes a los </w:t>
      </w:r>
      <w:r w:rsidRPr="007C031B">
        <w:t>tags</w:t>
      </w:r>
      <w:r w:rsidRPr="007C031B">
        <w:rPr>
          <w:i/>
        </w:rPr>
        <w:t xml:space="preserve"> script</w:t>
      </w:r>
      <w:r>
        <w:rPr>
          <w:i/>
        </w:rPr>
        <w:t xml:space="preserve"> </w:t>
      </w:r>
      <w:r>
        <w:t xml:space="preserve">(en caso de elementos enriquecidos solamente) y </w:t>
      </w:r>
      <w:r w:rsidRPr="007C031B">
        <w:rPr>
          <w:i/>
        </w:rPr>
        <w:t>body</w:t>
      </w:r>
      <w:r>
        <w:rPr>
          <w:i/>
        </w:rPr>
        <w:t xml:space="preserve"> </w:t>
      </w:r>
      <w:r>
        <w:t xml:space="preserve">respectivamente del archivo abierto HTML. En la </w:t>
      </w:r>
      <w:fldSimple w:instr=" REF _Ref430533393 \h  \* MERGEFORMAT ">
        <w:r w:rsidRPr="000A77E8">
          <w:rPr>
            <w:color w:val="000000" w:themeColor="text1"/>
          </w:rPr>
          <w:t xml:space="preserve">Figura </w:t>
        </w:r>
        <w:r w:rsidRPr="00162F7D">
          <w:rPr>
            <w:noProof/>
            <w:color w:val="000000" w:themeColor="text1"/>
          </w:rPr>
          <w:t>13</w:t>
        </w:r>
      </w:fldSimple>
      <w:r>
        <w:t xml:space="preserve">, se presenta un ejemplo del proceso de transformación para el elemento </w:t>
      </w:r>
      <w:r w:rsidRPr="007F0BFF">
        <w:rPr>
          <w:i/>
        </w:rPr>
        <w:t>richDatePicker</w:t>
      </w:r>
      <w:r>
        <w:t xml:space="preserve">. En primera instancia se muestra el modelo PIM de entrada, seguido de la plantilla de transformación para la sección </w:t>
      </w:r>
      <w:r w:rsidRPr="00B40376">
        <w:rPr>
          <w:i/>
        </w:rPr>
        <w:t>Javascript</w:t>
      </w:r>
      <w:r>
        <w:t xml:space="preserve"> y por último la plantilla de transformación donde se define al elemento en sí mismo. Como puede apreciarse en el modelo PIM de entrada, el </w:t>
      </w:r>
      <w:r w:rsidRPr="007F0BFF">
        <w:rPr>
          <w:i/>
        </w:rPr>
        <w:t>richDatePicker</w:t>
      </w:r>
      <w:r>
        <w:rPr>
          <w:i/>
        </w:rPr>
        <w:t xml:space="preserve"> </w:t>
      </w:r>
      <w:r>
        <w:t xml:space="preserve">(marcado en </w:t>
      </w:r>
      <w:r>
        <w:lastRenderedPageBreak/>
        <w:t xml:space="preserve">celeste), puede estar definido junto a varios otros elementos de interfaz, dentro de la clase que la contiene. Cada uno de los elementos es definido por medio de atributos estereotipados y valores etiquetados específicos. </w:t>
      </w:r>
    </w:p>
    <w:p w:rsidR="00203601" w:rsidRDefault="00203601" w:rsidP="00203601">
      <w:pPr>
        <w:spacing w:after="0"/>
        <w:jc w:val="both"/>
      </w:pPr>
    </w:p>
    <w:p w:rsidR="00203601" w:rsidRDefault="00203601" w:rsidP="00203601">
      <w:pPr>
        <w:spacing w:after="0"/>
        <w:jc w:val="both"/>
      </w:pPr>
      <w:r>
        <w:t xml:space="preserve">El estereotipo </w:t>
      </w:r>
      <w:r w:rsidRPr="007C031B">
        <w:rPr>
          <w:i/>
        </w:rPr>
        <w:t>richDatePicker</w:t>
      </w:r>
      <w:r>
        <w:t xml:space="preserve"> indica que el atributo </w:t>
      </w:r>
      <w:r w:rsidRPr="007C031B">
        <w:rPr>
          <w:i/>
        </w:rPr>
        <w:t>fecha de nacimiento</w:t>
      </w:r>
      <w:r>
        <w:t xml:space="preserve">, es un calendario y los valores etiquetados del atributo, definen las características del </w:t>
      </w:r>
      <w:r w:rsidRPr="00F76B8D">
        <w:rPr>
          <w:i/>
        </w:rPr>
        <w:t>datePicker</w:t>
      </w:r>
      <w:r>
        <w:t xml:space="preserve">. Dentro de los valores etiquetados definidos para el atributo </w:t>
      </w:r>
      <w:r w:rsidRPr="003672E7">
        <w:rPr>
          <w:i/>
        </w:rPr>
        <w:t>fecha de nacimiento</w:t>
      </w:r>
      <w:r>
        <w:t xml:space="preserve">, tenemos a </w:t>
      </w:r>
      <w:r w:rsidRPr="003672E7">
        <w:rPr>
          <w:i/>
        </w:rPr>
        <w:t>changeMonth</w:t>
      </w:r>
      <w:r>
        <w:t xml:space="preserve">, </w:t>
      </w:r>
      <w:r>
        <w:rPr>
          <w:i/>
        </w:rPr>
        <w:t>dateFormat</w:t>
      </w:r>
      <w:r w:rsidRPr="003672E7">
        <w:t xml:space="preserve"> </w:t>
      </w:r>
      <w:r>
        <w:t xml:space="preserve">y </w:t>
      </w:r>
      <w:r w:rsidRPr="003672E7">
        <w:rPr>
          <w:i/>
        </w:rPr>
        <w:t>yearRange</w:t>
      </w:r>
      <w:r>
        <w:rPr>
          <w:i/>
        </w:rPr>
        <w:t xml:space="preserve">; </w:t>
      </w:r>
      <w:r>
        <w:t xml:space="preserve">que indican respectivamente que una lista de los meses se agregará al </w:t>
      </w:r>
      <w:r w:rsidRPr="003672E7">
        <w:rPr>
          <w:i/>
        </w:rPr>
        <w:t>datePicker</w:t>
      </w:r>
      <w:r w:rsidRPr="003672E7">
        <w:t>, que</w:t>
      </w:r>
      <w:r>
        <w:t xml:space="preserve"> el formato de fecha con el cual el cuadro de texto será completado, luego de la selección de una fecha dada en el calendario desplegado, será del tipo </w:t>
      </w:r>
      <w:r>
        <w:rPr>
          <w:i/>
        </w:rPr>
        <w:t>default –mm-dd—yy</w:t>
      </w:r>
      <w:r>
        <w:t xml:space="preserve"> y que el rango 1970:2015 será desplegado en una lista. </w:t>
      </w:r>
    </w:p>
    <w:p w:rsidR="00203601" w:rsidRDefault="00203601" w:rsidP="00203601">
      <w:pPr>
        <w:keepNext/>
        <w:spacing w:after="0"/>
        <w:jc w:val="center"/>
      </w:pPr>
      <w:r w:rsidRPr="005B50AC">
        <w:rPr>
          <w:noProof/>
          <w:lang w:eastAsia="es-PY"/>
        </w:rPr>
        <w:drawing>
          <wp:inline distT="0" distB="0" distL="0" distR="0">
            <wp:extent cx="4753639" cy="5215585"/>
            <wp:effectExtent l="0" t="0" r="0" b="0"/>
            <wp:docPr id="34"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andTemplatesConMarcas.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53639" cy="5215585"/>
                    </a:xfrm>
                    <a:prstGeom prst="rect">
                      <a:avLst/>
                    </a:prstGeom>
                  </pic:spPr>
                </pic:pic>
              </a:graphicData>
            </a:graphic>
          </wp:inline>
        </w:drawing>
      </w:r>
    </w:p>
    <w:p w:rsidR="00203601" w:rsidRPr="0022365A" w:rsidRDefault="00203601" w:rsidP="00203601">
      <w:pPr>
        <w:pStyle w:val="Epgrafe"/>
        <w:keepNext/>
        <w:jc w:val="center"/>
        <w:rPr>
          <w:b w:val="0"/>
          <w:color w:val="000000" w:themeColor="text1"/>
        </w:rPr>
      </w:pPr>
      <w:r w:rsidRPr="0022365A">
        <w:rPr>
          <w:b w:val="0"/>
          <w:color w:val="000000" w:themeColor="text1"/>
        </w:rPr>
        <w:t xml:space="preserve"> </w:t>
      </w:r>
      <w:bookmarkStart w:id="169" w:name="_Ref430533393"/>
      <w:r w:rsidRPr="00853EC3">
        <w:rPr>
          <w:color w:val="000000" w:themeColor="text1"/>
        </w:rPr>
        <w:t xml:space="preserve">Figura </w:t>
      </w:r>
      <w:r w:rsidR="00251071" w:rsidRPr="00853EC3">
        <w:rPr>
          <w:color w:val="000000" w:themeColor="text1"/>
        </w:rPr>
        <w:fldChar w:fldCharType="begin"/>
      </w:r>
      <w:r w:rsidRPr="00853EC3">
        <w:rPr>
          <w:color w:val="000000" w:themeColor="text1"/>
        </w:rPr>
        <w:instrText xml:space="preserve"> SEQ Figura \* ARABIC </w:instrText>
      </w:r>
      <w:r w:rsidR="00251071" w:rsidRPr="00853EC3">
        <w:rPr>
          <w:color w:val="000000" w:themeColor="text1"/>
        </w:rPr>
        <w:fldChar w:fldCharType="separate"/>
      </w:r>
      <w:r>
        <w:rPr>
          <w:noProof/>
          <w:color w:val="000000" w:themeColor="text1"/>
        </w:rPr>
        <w:t>13</w:t>
      </w:r>
      <w:r w:rsidR="00251071" w:rsidRPr="00853EC3">
        <w:rPr>
          <w:color w:val="000000" w:themeColor="text1"/>
        </w:rPr>
        <w:fldChar w:fldCharType="end"/>
      </w:r>
      <w:bookmarkEnd w:id="169"/>
      <w:r w:rsidRPr="00853EC3">
        <w:rPr>
          <w:color w:val="000000" w:themeColor="text1"/>
        </w:rPr>
        <w:t xml:space="preserve"> </w:t>
      </w:r>
      <w:r w:rsidRPr="00853EC3">
        <w:rPr>
          <w:b w:val="0"/>
          <w:color w:val="000000" w:themeColor="text1"/>
        </w:rPr>
        <w:t>PIM de contenido de MoWebA y templates  de trasnformación de Contenido</w:t>
      </w:r>
      <w:r w:rsidRPr="00853EC3">
        <w:rPr>
          <w:b w:val="0"/>
          <w:noProof/>
          <w:color w:val="000000" w:themeColor="text1"/>
        </w:rPr>
        <w:t xml:space="preserve"> para el richDatePicker</w:t>
      </w:r>
    </w:p>
    <w:p w:rsidR="00203601" w:rsidRPr="005B50AC" w:rsidRDefault="00203601" w:rsidP="00203601">
      <w:pPr>
        <w:spacing w:after="0"/>
        <w:jc w:val="both"/>
      </w:pPr>
      <w:r>
        <w:t xml:space="preserve">La plantilla de contenido lleva a cabo dos iteraciones completas sobre las clases y sus atributos respectivos definidos en el PIM de presentación. La primera pasada, es para la generación del código </w:t>
      </w:r>
      <w:r w:rsidRPr="00431FE4">
        <w:rPr>
          <w:i/>
        </w:rPr>
        <w:t>Javascript</w:t>
      </w:r>
      <w:r>
        <w:t xml:space="preserve"> correspondiente a los elementos enriquecidos. La otra pasada es para la </w:t>
      </w:r>
      <w:r>
        <w:lastRenderedPageBreak/>
        <w:t xml:space="preserve">definición del cuerpo del elemento que corresponde al </w:t>
      </w:r>
      <w:r w:rsidRPr="00892DD3">
        <w:rPr>
          <w:i/>
        </w:rPr>
        <w:t>tag body</w:t>
      </w:r>
      <w:r>
        <w:t xml:space="preserve">. En cada una de las iteraciones sobre las clases, se verifican sus atributos estereotipados para que en caso de estar definido en el modelo, un elemento en particular, se escriba el código correspondiente al elemento. El nombre del atributo estereotipado de un elemento enriquecido de la clase, se interpreta en la plantilla como el identificador (id) de elemento, y sirve para machear el comportamiento dinámico del elemento con la definición del mismo. Cada uno de los metamarcadores, iteradores y sentencias condicionales, permiten obtener los valores del modelo de entrada, iterar sobre los distintos elementos y preguntar sobre los distintos elementos de interfaz. En la </w:t>
      </w:r>
      <w:fldSimple w:instr=" REF _Ref430533566 \h  \* MERGEFORMAT ">
        <w:r w:rsidRPr="000A77E8">
          <w:t xml:space="preserve">Figura </w:t>
        </w:r>
        <w:r w:rsidRPr="000A77E8">
          <w:rPr>
            <w:noProof/>
          </w:rPr>
          <w:t>14</w:t>
        </w:r>
      </w:fldSimple>
      <w:r>
        <w:t xml:space="preserve"> se observa el código HTML generado por la plantilla de transformación para el elemento </w:t>
      </w:r>
      <w:r w:rsidRPr="005B50AC">
        <w:rPr>
          <w:i/>
        </w:rPr>
        <w:t>richdatePicker</w:t>
      </w:r>
      <w:r>
        <w:t xml:space="preserve"> definido en el ejemplo de la </w:t>
      </w:r>
      <w:r w:rsidR="00251071">
        <w:fldChar w:fldCharType="begin"/>
      </w:r>
      <w:r>
        <w:instrText xml:space="preserve"> REF _Ref430533393 \h </w:instrText>
      </w:r>
      <w:r w:rsidR="00251071">
        <w:fldChar w:fldCharType="separate"/>
      </w:r>
      <w:r w:rsidRPr="00853EC3">
        <w:rPr>
          <w:b/>
          <w:color w:val="000000" w:themeColor="text1"/>
        </w:rPr>
        <w:t xml:space="preserve">Figura </w:t>
      </w:r>
      <w:r>
        <w:rPr>
          <w:noProof/>
          <w:color w:val="000000" w:themeColor="text1"/>
        </w:rPr>
        <w:t>13</w:t>
      </w:r>
      <w:r w:rsidR="00251071">
        <w:fldChar w:fldCharType="end"/>
      </w:r>
      <w:r>
        <w:t>.</w:t>
      </w:r>
    </w:p>
    <w:p w:rsidR="00203601" w:rsidRDefault="00203601" w:rsidP="00203601">
      <w:pPr>
        <w:keepNext/>
        <w:spacing w:after="0"/>
      </w:pPr>
      <w:r>
        <w:rPr>
          <w:b/>
          <w:noProof/>
          <w:lang w:eastAsia="es-PY"/>
        </w:rPr>
        <w:drawing>
          <wp:inline distT="0" distB="0" distL="0" distR="0">
            <wp:extent cx="5401831" cy="1859805"/>
            <wp:effectExtent l="0" t="0" r="0" b="0"/>
            <wp:docPr id="35" name="7 Imagen" descr="codigoGene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Generado.jpg"/>
                    <pic:cNvPicPr/>
                  </pic:nvPicPr>
                  <pic:blipFill>
                    <a:blip r:embed="rId44" cstate="print"/>
                    <a:stretch>
                      <a:fillRect/>
                    </a:stretch>
                  </pic:blipFill>
                  <pic:spPr>
                    <a:xfrm>
                      <a:off x="0" y="0"/>
                      <a:ext cx="5409963" cy="1862605"/>
                    </a:xfrm>
                    <a:prstGeom prst="rect">
                      <a:avLst/>
                    </a:prstGeom>
                  </pic:spPr>
                </pic:pic>
              </a:graphicData>
            </a:graphic>
          </wp:inline>
        </w:drawing>
      </w:r>
    </w:p>
    <w:p w:rsidR="00203601" w:rsidRPr="000A77E8" w:rsidRDefault="00203601" w:rsidP="00203601">
      <w:pPr>
        <w:pStyle w:val="Epgrafe"/>
        <w:ind w:firstLine="708"/>
        <w:rPr>
          <w:b w:val="0"/>
          <w:color w:val="000000" w:themeColor="text1"/>
        </w:rPr>
      </w:pPr>
      <w:bookmarkStart w:id="170" w:name="_Ref430533566"/>
      <w:r w:rsidRPr="000A77E8">
        <w:rPr>
          <w:color w:val="000000" w:themeColor="text1"/>
        </w:rPr>
        <w:t xml:space="preserve">Figura </w:t>
      </w:r>
      <w:r w:rsidR="00251071" w:rsidRPr="000A77E8">
        <w:rPr>
          <w:color w:val="000000" w:themeColor="text1"/>
        </w:rPr>
        <w:fldChar w:fldCharType="begin"/>
      </w:r>
      <w:r w:rsidRPr="000A77E8">
        <w:rPr>
          <w:color w:val="000000" w:themeColor="text1"/>
        </w:rPr>
        <w:instrText xml:space="preserve"> SEQ Figura \* ARABIC </w:instrText>
      </w:r>
      <w:r w:rsidR="00251071" w:rsidRPr="000A77E8">
        <w:rPr>
          <w:color w:val="000000" w:themeColor="text1"/>
        </w:rPr>
        <w:fldChar w:fldCharType="separate"/>
      </w:r>
      <w:r w:rsidRPr="000A77E8">
        <w:rPr>
          <w:noProof/>
          <w:color w:val="000000" w:themeColor="text1"/>
        </w:rPr>
        <w:t>14</w:t>
      </w:r>
      <w:r w:rsidR="00251071" w:rsidRPr="000A77E8">
        <w:rPr>
          <w:noProof/>
          <w:color w:val="000000" w:themeColor="text1"/>
        </w:rPr>
        <w:fldChar w:fldCharType="end"/>
      </w:r>
      <w:bookmarkEnd w:id="170"/>
      <w:r w:rsidRPr="000A77E8">
        <w:rPr>
          <w:color w:val="000000" w:themeColor="text1"/>
        </w:rPr>
        <w:t xml:space="preserve"> </w:t>
      </w:r>
      <w:r w:rsidRPr="000A77E8">
        <w:rPr>
          <w:b w:val="0"/>
          <w:color w:val="000000" w:themeColor="text1"/>
        </w:rPr>
        <w:t>Código fuente HTML generado para el richDatePicker  generado  a partir de las plantillas</w:t>
      </w:r>
    </w:p>
    <w:p w:rsidR="00203601" w:rsidRPr="00842DAF" w:rsidRDefault="00203601" w:rsidP="00203601">
      <w:pPr>
        <w:spacing w:after="0"/>
        <w:rPr>
          <w:b/>
        </w:rPr>
      </w:pPr>
      <w:r>
        <w:rPr>
          <w:b/>
        </w:rPr>
        <w:t>4.6</w:t>
      </w:r>
      <w:r w:rsidRPr="00842DAF">
        <w:rPr>
          <w:b/>
        </w:rPr>
        <w:t xml:space="preserve">.3 Plantilla de transformación para el posicionamiento de los elementos de contenido.   </w:t>
      </w:r>
    </w:p>
    <w:p w:rsidR="00203601" w:rsidRDefault="00203601" w:rsidP="00203601">
      <w:pPr>
        <w:spacing w:after="0"/>
      </w:pPr>
    </w:p>
    <w:p w:rsidR="00203601" w:rsidRDefault="00203601" w:rsidP="00203601">
      <w:pPr>
        <w:spacing w:after="0"/>
        <w:jc w:val="both"/>
      </w:pPr>
      <w:r>
        <w:t xml:space="preserve">Con la plantilla de transformación para el posicionamiento de los elementos de interfaz dentro de las páginas, es posible generar el código correspondiente a los </w:t>
      </w:r>
      <w:r w:rsidRPr="00F67D76">
        <w:rPr>
          <w:i/>
        </w:rPr>
        <w:t>cascading style sheets</w:t>
      </w:r>
      <w:r>
        <w:rPr>
          <w:i/>
        </w:rPr>
        <w:t xml:space="preserve"> </w:t>
      </w:r>
      <w:r>
        <w:t>(css)  a partir de los modelos PIM de estructura (</w:t>
      </w:r>
      <w:r w:rsidRPr="00C63D0B">
        <w:rPr>
          <w:i/>
        </w:rPr>
        <w:t>Layout</w:t>
      </w:r>
      <w:r>
        <w:t xml:space="preserve">). Primeramente al igual que en la plantilla de contenido presentada anteriormente, es necesario importar los servicios Java para poder utilizar dentro de la plantilla, expresiones que no son OCL estándar, como por ejemplo el método </w:t>
      </w:r>
      <w:r w:rsidRPr="00BF5AA3">
        <w:rPr>
          <w:i/>
        </w:rPr>
        <w:t>hasStereotype</w:t>
      </w:r>
      <w:r>
        <w:t xml:space="preserve"> que permite saber si un elemento UML posee cierto estereotipo para llevar a cabo decisiones. Seguidamente se decide el nombre y la extensión del archivo de salida por medio del </w:t>
      </w:r>
      <w:r w:rsidRPr="002C5162">
        <w:rPr>
          <w:i/>
        </w:rPr>
        <w:t>tag fil</w:t>
      </w:r>
      <w:r>
        <w:rPr>
          <w:i/>
        </w:rPr>
        <w:t xml:space="preserve">e </w:t>
      </w:r>
      <w:r>
        <w:t xml:space="preserve">y dentro de este </w:t>
      </w:r>
      <w:r w:rsidRPr="002C5162">
        <w:rPr>
          <w:i/>
        </w:rPr>
        <w:t>tag</w:t>
      </w:r>
      <w:r>
        <w:rPr>
          <w:i/>
        </w:rPr>
        <w:t xml:space="preserve"> </w:t>
      </w:r>
      <w:r>
        <w:t xml:space="preserve">comienza el proceso de recorrido dentro los elementos del tipo </w:t>
      </w:r>
      <w:r w:rsidRPr="002C5162">
        <w:rPr>
          <w:i/>
        </w:rPr>
        <w:t>package</w:t>
      </w:r>
      <w:r>
        <w:t xml:space="preserve">, en donde se buscan los valores etiquetados del tipo </w:t>
      </w:r>
      <w:r w:rsidRPr="00EA74C8">
        <w:rPr>
          <w:i/>
        </w:rPr>
        <w:t>cUIElement</w:t>
      </w:r>
      <w:r>
        <w:t xml:space="preserve">.  Para cada uno de los valores etiquetados </w:t>
      </w:r>
      <w:r w:rsidRPr="00CA0198">
        <w:rPr>
          <w:i/>
        </w:rPr>
        <w:t>cUIElement</w:t>
      </w:r>
      <w:r>
        <w:t xml:space="preserve"> encontrados dentro de un</w:t>
      </w:r>
      <w:r>
        <w:rPr>
          <w:i/>
        </w:rPr>
        <w:t xml:space="preserve"> </w:t>
      </w:r>
      <w:r>
        <w:t xml:space="preserve">paquete estereotipado con </w:t>
      </w:r>
      <w:r w:rsidRPr="009178F5">
        <w:rPr>
          <w:i/>
        </w:rPr>
        <w:t>Layout</w:t>
      </w:r>
      <w:r>
        <w:t xml:space="preserve">, se agregan los valores correspondientes a las posiciones definidos en el modelo PIM. Las posiciones a definirse corresponden a los valores en pixeles del </w:t>
      </w:r>
      <w:r w:rsidRPr="00EA74C8">
        <w:rPr>
          <w:i/>
        </w:rPr>
        <w:t>height</w:t>
      </w:r>
      <w:r>
        <w:t xml:space="preserve">, </w:t>
      </w:r>
      <w:r w:rsidRPr="00EA74C8">
        <w:rPr>
          <w:i/>
        </w:rPr>
        <w:t>width</w:t>
      </w:r>
      <w:r>
        <w:t xml:space="preserve">, </w:t>
      </w:r>
      <w:proofErr w:type="gramStart"/>
      <w:r w:rsidRPr="00EA74C8">
        <w:rPr>
          <w:i/>
        </w:rPr>
        <w:t>xPosition(</w:t>
      </w:r>
      <w:proofErr w:type="gramEnd"/>
      <w:r w:rsidRPr="00EA74C8">
        <w:rPr>
          <w:i/>
        </w:rPr>
        <w:t>left)</w:t>
      </w:r>
      <w:r>
        <w:t xml:space="preserve"> y</w:t>
      </w:r>
      <w:r w:rsidRPr="00EA74C8">
        <w:rPr>
          <w:i/>
        </w:rPr>
        <w:t xml:space="preserve"> yPosition(top)</w:t>
      </w:r>
      <w:r>
        <w:t xml:space="preserve">. En la </w:t>
      </w:r>
      <w:r w:rsidR="00251071">
        <w:fldChar w:fldCharType="begin"/>
      </w:r>
      <w:r>
        <w:instrText xml:space="preserve"> REF _Ref430533630 \h </w:instrText>
      </w:r>
      <w:r w:rsidR="00251071">
        <w:fldChar w:fldCharType="separate"/>
      </w:r>
      <w:r w:rsidRPr="00BE2B38">
        <w:rPr>
          <w:color w:val="000000" w:themeColor="text1"/>
        </w:rPr>
        <w:t xml:space="preserve">Figura </w:t>
      </w:r>
      <w:r>
        <w:rPr>
          <w:noProof/>
          <w:color w:val="000000" w:themeColor="text1"/>
        </w:rPr>
        <w:t>15</w:t>
      </w:r>
      <w:r w:rsidR="00251071">
        <w:fldChar w:fldCharType="end"/>
      </w:r>
      <w:r>
        <w:t xml:space="preserve"> se presenta el </w:t>
      </w:r>
      <w:r w:rsidRPr="00853EC3">
        <w:rPr>
          <w:i/>
        </w:rPr>
        <w:t>template</w:t>
      </w:r>
      <w:r>
        <w:t xml:space="preserve"> de transformación de Estructura. </w:t>
      </w:r>
    </w:p>
    <w:p w:rsidR="00203601" w:rsidRPr="00BE2B38" w:rsidRDefault="00203601" w:rsidP="00203601">
      <w:pPr>
        <w:spacing w:after="0"/>
        <w:jc w:val="both"/>
      </w:pPr>
    </w:p>
    <w:p w:rsidR="00203601" w:rsidRDefault="00203601" w:rsidP="00203601">
      <w:pPr>
        <w:spacing w:after="0"/>
        <w:jc w:val="both"/>
      </w:pPr>
    </w:p>
    <w:p w:rsidR="00203601" w:rsidRDefault="00203601" w:rsidP="00203601">
      <w:pPr>
        <w:spacing w:after="0"/>
        <w:jc w:val="both"/>
      </w:pPr>
    </w:p>
    <w:p w:rsidR="00203601" w:rsidRPr="002C5162" w:rsidRDefault="00203601" w:rsidP="00203601">
      <w:pPr>
        <w:spacing w:after="0"/>
      </w:pPr>
    </w:p>
    <w:p w:rsidR="00203601" w:rsidRDefault="00203601" w:rsidP="00F77CA6">
      <w:pPr>
        <w:keepNext/>
        <w:spacing w:after="0"/>
        <w:jc w:val="center"/>
      </w:pPr>
      <w:r>
        <w:rPr>
          <w:noProof/>
          <w:lang w:eastAsia="es-PY"/>
        </w:rPr>
        <w:lastRenderedPageBreak/>
        <w:drawing>
          <wp:inline distT="0" distB="0" distL="0" distR="0">
            <wp:extent cx="4350931" cy="3355885"/>
            <wp:effectExtent l="19050" t="0" r="0" b="0"/>
            <wp:docPr id="36"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Layout.jp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54681" cy="3358777"/>
                    </a:xfrm>
                    <a:prstGeom prst="rect">
                      <a:avLst/>
                    </a:prstGeom>
                  </pic:spPr>
                </pic:pic>
              </a:graphicData>
            </a:graphic>
          </wp:inline>
        </w:drawing>
      </w:r>
    </w:p>
    <w:p w:rsidR="00203601" w:rsidRPr="00BE2B38" w:rsidRDefault="00203601" w:rsidP="00203601">
      <w:pPr>
        <w:pStyle w:val="Epgrafe"/>
        <w:ind w:left="708" w:firstLine="708"/>
        <w:rPr>
          <w:b w:val="0"/>
          <w:color w:val="000000" w:themeColor="text1"/>
        </w:rPr>
      </w:pPr>
      <w:bookmarkStart w:id="171" w:name="_Ref430533630"/>
      <w:r w:rsidRPr="00BE2B38">
        <w:rPr>
          <w:color w:val="000000" w:themeColor="text1"/>
        </w:rPr>
        <w:t xml:space="preserve">Figura </w:t>
      </w:r>
      <w:r w:rsidR="00251071" w:rsidRPr="00BE2B38">
        <w:rPr>
          <w:color w:val="000000" w:themeColor="text1"/>
        </w:rPr>
        <w:fldChar w:fldCharType="begin"/>
      </w:r>
      <w:r w:rsidRPr="00BE2B38">
        <w:rPr>
          <w:color w:val="000000" w:themeColor="text1"/>
        </w:rPr>
        <w:instrText xml:space="preserve"> SEQ Figura \* ARABIC </w:instrText>
      </w:r>
      <w:r w:rsidR="00251071" w:rsidRPr="00BE2B38">
        <w:rPr>
          <w:color w:val="000000" w:themeColor="text1"/>
        </w:rPr>
        <w:fldChar w:fldCharType="separate"/>
      </w:r>
      <w:r>
        <w:rPr>
          <w:noProof/>
          <w:color w:val="000000" w:themeColor="text1"/>
        </w:rPr>
        <w:t>15</w:t>
      </w:r>
      <w:r w:rsidR="00251071" w:rsidRPr="00BE2B38">
        <w:rPr>
          <w:color w:val="000000" w:themeColor="text1"/>
        </w:rPr>
        <w:fldChar w:fldCharType="end"/>
      </w:r>
      <w:bookmarkEnd w:id="171"/>
      <w:r w:rsidRPr="00BE2B38">
        <w:rPr>
          <w:b w:val="0"/>
          <w:color w:val="000000" w:themeColor="text1"/>
        </w:rPr>
        <w:t xml:space="preserve"> Plantilla de transformación para el posicionamiento de elementos</w:t>
      </w:r>
    </w:p>
    <w:p w:rsidR="00203601" w:rsidRDefault="00203601" w:rsidP="00203601">
      <w:pPr>
        <w:spacing w:after="0"/>
      </w:pPr>
    </w:p>
    <w:p w:rsidR="00203601" w:rsidRDefault="00203601" w:rsidP="00203601">
      <w:pPr>
        <w:rPr>
          <w:b/>
          <w:caps/>
        </w:rPr>
      </w:pPr>
      <w:r>
        <w:rPr>
          <w:b/>
          <w:caps/>
        </w:rPr>
        <w:t>4.7</w:t>
      </w:r>
      <w:r w:rsidRPr="00BE2B38">
        <w:rPr>
          <w:b/>
          <w:caps/>
        </w:rPr>
        <w:t xml:space="preserve"> </w:t>
      </w:r>
      <w:r>
        <w:rPr>
          <w:b/>
          <w:caps/>
        </w:rPr>
        <w:t>Resumen del capitulo</w:t>
      </w:r>
      <w:r w:rsidRPr="00BE2B38">
        <w:rPr>
          <w:b/>
          <w:caps/>
        </w:rPr>
        <w:t xml:space="preserve"> </w:t>
      </w:r>
    </w:p>
    <w:p w:rsidR="00203601" w:rsidRPr="00795985" w:rsidRDefault="00203601" w:rsidP="00203601">
      <w:pPr>
        <w:jc w:val="both"/>
      </w:pPr>
      <w:r w:rsidRPr="00795985">
        <w:t xml:space="preserve">En este capítulo se presentó  primeramente el proceso de desarrollo de la propuesta, la cual incluye la etapa de modelado de los PIM de presentación de una aplicación. La presentación de una aplicación en MoWebA incluye al contenido, que abarca a los distintos elementos de interfaz RIA o tradicionales, como así también la posición  o ubicación de estos elementos dentro de las páginas.  Los elementos que forman parte de la extensión llevada a cabo a la metodología web MoWebA, precisamente a nivel de contenido, son los </w:t>
      </w:r>
      <w:r w:rsidRPr="000A77E8">
        <w:rPr>
          <w:i/>
        </w:rPr>
        <w:t>widgets</w:t>
      </w:r>
      <w:r w:rsidRPr="00795985">
        <w:t xml:space="preserve"> richDatePicker, richAutoSuggest, richToolTip, richTabs  y richAccordion. También se adicionó a los elementos ya existentes de la metodología,  la validación de los campos dentro de un formulario</w:t>
      </w:r>
      <w:r>
        <w:t>.</w:t>
      </w:r>
      <w:r w:rsidRPr="00795985">
        <w:t xml:space="preserve"> </w:t>
      </w:r>
    </w:p>
    <w:p w:rsidR="00203601" w:rsidRPr="0090013F" w:rsidRDefault="00203601" w:rsidP="00203601">
      <w:pPr>
        <w:jc w:val="both"/>
        <w:rPr>
          <w:b/>
          <w:caps/>
        </w:rPr>
      </w:pPr>
      <w:r w:rsidRPr="00795985">
        <w:t>Todos estos nuevos elementos primeramente fue</w:t>
      </w:r>
      <w:r>
        <w:t xml:space="preserve">ron agregados al metamodelo de </w:t>
      </w:r>
      <w:r w:rsidRPr="000A77E8">
        <w:rPr>
          <w:i/>
        </w:rPr>
        <w:t>Contenido</w:t>
      </w:r>
      <w:r w:rsidRPr="00795985">
        <w:t xml:space="preserve"> para la representación de la sintaxis abstracta de cada uno de ellos. A partir de esta definición, se presentó el perfil de contenido, que extiende a UML permitiendo expresar la sintaxis concreta de MoWebA. En el perfil de contenido, se describió cada uno de los nuevos elementos agregados, con el detalle de cada uno de sus valores etiquetados, que son necesarios para expresar las características que van a tener los </w:t>
      </w:r>
      <w:r w:rsidRPr="000A77E8">
        <w:rPr>
          <w:i/>
        </w:rPr>
        <w:t>widgets</w:t>
      </w:r>
      <w:r w:rsidRPr="00795985">
        <w:t xml:space="preserve">, como así también el elemento de validación de campos. También se presentó el perfil de </w:t>
      </w:r>
      <w:r w:rsidRPr="000A77E8">
        <w:rPr>
          <w:i/>
        </w:rPr>
        <w:t>Estructura</w:t>
      </w:r>
      <w:r w:rsidRPr="00795985">
        <w:t>, en donde se mostró como se establecen las coordenadas de cada uno de los elementos.</w:t>
      </w:r>
      <w:r>
        <w:t xml:space="preserve"> Seguidamente</w:t>
      </w:r>
      <w:r w:rsidRPr="00795985">
        <w:t xml:space="preserve"> se ilustró un ejemplo de PIM con las extensiones RIA propuestas a MoWebA, junto a algunas vistas  de tomas de pantalla de la aplicación.</w:t>
      </w:r>
    </w:p>
    <w:p w:rsidR="00203601" w:rsidRPr="00BE2B38" w:rsidRDefault="00203601" w:rsidP="00203601">
      <w:pPr>
        <w:jc w:val="both"/>
      </w:pPr>
      <w:r>
        <w:lastRenderedPageBreak/>
        <w:t xml:space="preserve">Por último, se describieron a las plantillas de transformación de contenido y posicionamiento de MoWebA, que permiten generar el código (HTML, </w:t>
      </w:r>
      <w:r w:rsidRPr="00BC45BE">
        <w:rPr>
          <w:i/>
        </w:rPr>
        <w:t>Javascript</w:t>
      </w:r>
      <w:r>
        <w:rPr>
          <w:i/>
        </w:rPr>
        <w:t xml:space="preserve"> para jQueryUI y jQuery Form Validate)</w:t>
      </w:r>
      <w:r>
        <w:t xml:space="preserve"> correspondiente a los distintos elementos que pueden ser definidos en el PIM de presentación, y como estos elementos una vez definidos pueden ser posicionados dentro de las páginas.</w:t>
      </w:r>
    </w:p>
    <w:p w:rsidR="00203601" w:rsidRPr="00C65AEA" w:rsidRDefault="00203601" w:rsidP="00203601"/>
    <w:p w:rsidR="00203601" w:rsidRDefault="00203601" w:rsidP="00203601"/>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3601" w:rsidRDefault="00203601" w:rsidP="003A649F">
      <w:pPr>
        <w:spacing w:before="240"/>
        <w:jc w:val="both"/>
      </w:pPr>
    </w:p>
    <w:p w:rsidR="00205425" w:rsidRDefault="001A4EC2" w:rsidP="001A4EC2">
      <w:pPr>
        <w:ind w:left="6372"/>
        <w:rPr>
          <w:b/>
          <w:caps/>
          <w:sz w:val="32"/>
          <w:szCs w:val="32"/>
        </w:rPr>
      </w:pPr>
      <w:r>
        <w:rPr>
          <w:b/>
          <w:caps/>
          <w:sz w:val="32"/>
          <w:szCs w:val="32"/>
        </w:rPr>
        <w:t xml:space="preserve">     </w:t>
      </w:r>
    </w:p>
    <w:p w:rsidR="001A4EC2" w:rsidRPr="004A7E16" w:rsidRDefault="001A4EC2" w:rsidP="00211800">
      <w:pPr>
        <w:ind w:left="6372"/>
        <w:jc w:val="right"/>
        <w:rPr>
          <w:b/>
          <w:caps/>
          <w:sz w:val="36"/>
          <w:szCs w:val="32"/>
        </w:rPr>
      </w:pPr>
      <w:r w:rsidRPr="004A7E16">
        <w:rPr>
          <w:b/>
          <w:caps/>
          <w:sz w:val="36"/>
          <w:szCs w:val="32"/>
        </w:rPr>
        <w:lastRenderedPageBreak/>
        <w:t xml:space="preserve">Capítulo 5 </w:t>
      </w:r>
    </w:p>
    <w:p w:rsidR="001A4EC2" w:rsidRDefault="001A4EC2" w:rsidP="001A4EC2">
      <w:pPr>
        <w:rPr>
          <w:b/>
          <w:caps/>
          <w:sz w:val="36"/>
          <w:szCs w:val="32"/>
        </w:rPr>
      </w:pPr>
      <w:r w:rsidRPr="004A7E16">
        <w:rPr>
          <w:b/>
          <w:caps/>
          <w:sz w:val="36"/>
          <w:szCs w:val="32"/>
        </w:rPr>
        <w:t>Ilustración</w:t>
      </w:r>
      <w:r>
        <w:rPr>
          <w:b/>
          <w:caps/>
          <w:sz w:val="36"/>
          <w:szCs w:val="32"/>
        </w:rPr>
        <w:t xml:space="preserve"> DE LA PROPUESTA</w:t>
      </w:r>
    </w:p>
    <w:p w:rsidR="001A4EC2" w:rsidRPr="004A7E16" w:rsidRDefault="001A4EC2" w:rsidP="001A4EC2">
      <w:pPr>
        <w:rPr>
          <w:b/>
        </w:rPr>
      </w:pPr>
      <w:r w:rsidRPr="004A7E16">
        <w:rPr>
          <w:b/>
        </w:rPr>
        <w:t>5.1 INTRODUCCIÓN</w:t>
      </w:r>
    </w:p>
    <w:p w:rsidR="001A4EC2" w:rsidRPr="004A7E16" w:rsidRDefault="001A4EC2" w:rsidP="001A4EC2">
      <w:pPr>
        <w:jc w:val="both"/>
      </w:pPr>
      <w:r w:rsidRPr="004A7E16">
        <w:t xml:space="preserve">En este capítulo se describirá el proceso llevado a cabo para </w:t>
      </w:r>
      <w:r>
        <w:t>realizar una validación preliminar de MoWebA con extensiones RIA.</w:t>
      </w:r>
      <w:r w:rsidRPr="004A7E16">
        <w:t xml:space="preserve"> </w:t>
      </w:r>
      <w:r>
        <w:t>La validación consiste en</w:t>
      </w:r>
      <w:r w:rsidRPr="004A7E16">
        <w:t xml:space="preserve"> compara</w:t>
      </w:r>
      <w:r>
        <w:t>r la capa de presentación de</w:t>
      </w:r>
      <w:r w:rsidRPr="004A7E16">
        <w:t xml:space="preserve"> MoWebA con extensiones RIA con respecto </w:t>
      </w:r>
      <w:r>
        <w:t>al mismo enfoque pero</w:t>
      </w:r>
      <w:r w:rsidRPr="004A7E16">
        <w:t xml:space="preserve"> sin extensiones. La comparativa entre los enfoques tomados se enmarca contextualmente en el dominio de las aplicaciones </w:t>
      </w:r>
      <w:r>
        <w:t>Web</w:t>
      </w:r>
      <w:r w:rsidRPr="004A7E16">
        <w:t xml:space="preserve">, precisamente con la obtención de los datos analíticos, en base a la implementación de un sistema de administración de personas o </w:t>
      </w:r>
      <w:r w:rsidRPr="004A7E16">
        <w:rPr>
          <w:i/>
        </w:rPr>
        <w:t>Person Manager</w:t>
      </w:r>
      <w:r w:rsidRPr="004A7E16">
        <w:t xml:space="preserve">. </w:t>
      </w:r>
    </w:p>
    <w:p w:rsidR="001A4EC2" w:rsidRPr="004A7E16" w:rsidRDefault="001A4EC2" w:rsidP="001A4EC2">
      <w:pPr>
        <w:jc w:val="both"/>
      </w:pPr>
      <w:r>
        <w:t>E</w:t>
      </w:r>
      <w:r w:rsidRPr="004A7E16">
        <w:t>xisten diversos métodos empíricos para llevar a cabo validaciones formales sobre algún fenómeno en particular, entre los que se pueden citar a los experimentos, las encuestas y los casos de estudio. Es común en el campo de la ingeniería de software emplear a los casos de estudio como métodos de validación, debido a su flexibilidad y a la posibilidad de tener un mejor control sobre las variables de medición, a costas de un mayor esfuerzo en la interpretación de los resultados obtenidos</w:t>
      </w:r>
      <w:r>
        <w:t xml:space="preserve"> </w:t>
      </w:r>
      <w:r w:rsidR="00066285" w:rsidRPr="00066285">
        <w:rPr>
          <w:rFonts w:ascii="Calibri" w:hAnsi="Calibri" w:cs="Calibri"/>
        </w:rPr>
        <w:t>[</w:t>
      </w:r>
      <w:fldSimple w:instr=" REF BIB_c2012 \* MERGEFORMAT ">
        <w:r w:rsidR="00713D80" w:rsidRPr="00713D80">
          <w:rPr>
            <w:rFonts w:ascii="Calibri" w:hAnsi="Calibri" w:cs="Calibri"/>
            <w:szCs w:val="20"/>
          </w:rPr>
          <w:t>2</w:t>
        </w:r>
      </w:fldSimple>
      <w:r w:rsidR="00066285" w:rsidRPr="00066285">
        <w:rPr>
          <w:rFonts w:ascii="Calibri" w:hAnsi="Calibri" w:cs="Calibri"/>
        </w:rPr>
        <w:t>]</w:t>
      </w:r>
      <w:r w:rsidRPr="004A7E16">
        <w:t>.</w:t>
      </w:r>
    </w:p>
    <w:p w:rsidR="001A4EC2" w:rsidRPr="004A7E16" w:rsidRDefault="001A4EC2" w:rsidP="001A4EC2">
      <w:pPr>
        <w:jc w:val="both"/>
      </w:pPr>
      <w:r w:rsidRPr="004A7E16">
        <w:t xml:space="preserve">Según Runeson </w:t>
      </w:r>
      <w:r w:rsidR="00066285" w:rsidRPr="00066285">
        <w:rPr>
          <w:rFonts w:ascii="Calibri" w:hAnsi="Calibri" w:cs="Calibri"/>
        </w:rPr>
        <w:t>[</w:t>
      </w:r>
      <w:fldSimple w:instr=" REF BIB_p2012 \* MERGEFORMAT ">
        <w:r w:rsidR="00713D80" w:rsidRPr="00713D80">
          <w:rPr>
            <w:rFonts w:ascii="Calibri" w:hAnsi="Calibri" w:cs="Calibri"/>
            <w:szCs w:val="20"/>
          </w:rPr>
          <w:t>27</w:t>
        </w:r>
      </w:fldSimple>
      <w:r w:rsidR="00066285" w:rsidRPr="00066285">
        <w:rPr>
          <w:rFonts w:ascii="Calibri" w:hAnsi="Calibri" w:cs="Calibri"/>
        </w:rPr>
        <w:t>]</w:t>
      </w:r>
      <w:r w:rsidRPr="004A7E16">
        <w:rPr>
          <w:rFonts w:ascii="Calibri" w:hAnsi="Calibri"/>
        </w:rPr>
        <w:t xml:space="preserve">, </w:t>
      </w:r>
      <w:r w:rsidRPr="004A7E16">
        <w:t>un caso de estudio es llevado a cabo para investigar una sola entidad o un fenómeno en su contexto de la vida real, en un espacio de tiempo específico. Típicamente el fenómeno puede ser difícil de distinguir de su ambiente y el investigador debe colectar información detallada sobre  un proyecto durante un periodo sostenido de tiempo. Durante la realización del caso de estudio, una variedad de procedimientos de colección de datos y perspectivas de análisis deben aplicarse.</w:t>
      </w:r>
    </w:p>
    <w:p w:rsidR="001A4EC2" w:rsidRPr="004A7E16" w:rsidRDefault="001A4EC2" w:rsidP="001A4EC2">
      <w:pPr>
        <w:jc w:val="both"/>
      </w:pPr>
      <w:r>
        <w:t>Atendiendo a la anterior definición</w:t>
      </w:r>
      <w:r w:rsidRPr="004A7E16">
        <w:t xml:space="preserve">, no siempre es posible </w:t>
      </w:r>
      <w:r>
        <w:t>realizar</w:t>
      </w:r>
      <w:r w:rsidRPr="004A7E16">
        <w:t xml:space="preserve"> un caso de estudio</w:t>
      </w:r>
      <w:r>
        <w:t>. U</w:t>
      </w:r>
      <w:r w:rsidRPr="004A7E16">
        <w:t>na alternativa</w:t>
      </w:r>
      <w:r>
        <w:t xml:space="preserve"> es</w:t>
      </w:r>
      <w:r w:rsidRPr="004A7E16">
        <w:t xml:space="preserve"> la ilustración, que a pesar de no ser un método de validación formal, sirve para presentar a una audiencia c</w:t>
      </w:r>
      <w:r>
        <w:t>ó</w:t>
      </w:r>
      <w:r w:rsidRPr="004A7E16">
        <w:t>mo funciona un artefacto y c</w:t>
      </w:r>
      <w:r>
        <w:t>ó</w:t>
      </w:r>
      <w:r w:rsidRPr="004A7E16">
        <w:t xml:space="preserve">mo este puede resolver un </w:t>
      </w:r>
      <w:r w:rsidRPr="004A7E16">
        <w:rPr>
          <w:i/>
        </w:rPr>
        <w:t xml:space="preserve">toy problem </w:t>
      </w:r>
      <w:r w:rsidRPr="004A7E16">
        <w:t xml:space="preserve">en particular, </w:t>
      </w:r>
      <w:r>
        <w:t>permitiendo</w:t>
      </w:r>
      <w:r w:rsidRPr="004A7E16">
        <w:t xml:space="preserve"> llegar a una  conclusión intuitiva</w:t>
      </w:r>
      <w:r>
        <w:t xml:space="preserve"> </w:t>
      </w:r>
      <w:r w:rsidR="00066285" w:rsidRPr="00066285">
        <w:rPr>
          <w:rFonts w:ascii="Calibri" w:hAnsi="Calibri" w:cs="Calibri"/>
        </w:rPr>
        <w:t>[</w:t>
      </w:r>
      <w:fldSimple w:instr=" REF BIB_r2014 \* MERGEFORMAT ">
        <w:r w:rsidR="00713D80" w:rsidRPr="00713D80">
          <w:rPr>
            <w:rFonts w:ascii="Calibri" w:hAnsi="Calibri" w:cs="Calibri"/>
            <w:szCs w:val="20"/>
          </w:rPr>
          <w:t>28</w:t>
        </w:r>
      </w:fldSimple>
      <w:r w:rsidR="00066285" w:rsidRPr="00066285">
        <w:rPr>
          <w:rFonts w:ascii="Calibri" w:hAnsi="Calibri" w:cs="Calibri"/>
        </w:rPr>
        <w:t>]</w:t>
      </w:r>
      <w:r>
        <w:rPr>
          <w:rFonts w:ascii="Calibri" w:hAnsi="Calibri"/>
        </w:rPr>
        <w:t xml:space="preserve">. </w:t>
      </w:r>
    </w:p>
    <w:p w:rsidR="001A4EC2" w:rsidRPr="004A7E16" w:rsidRDefault="001A4EC2" w:rsidP="001A4EC2">
      <w:pPr>
        <w:jc w:val="both"/>
      </w:pPr>
      <w:r w:rsidRPr="004A7E16">
        <w:rPr>
          <w:rFonts w:ascii="Calibri" w:hAnsi="Calibri"/>
        </w:rPr>
        <w:t>En este capítulo se</w:t>
      </w:r>
      <w:r>
        <w:rPr>
          <w:rFonts w:ascii="Calibri" w:hAnsi="Calibri"/>
        </w:rPr>
        <w:t xml:space="preserve"> utiliza una</w:t>
      </w:r>
      <w:r w:rsidRPr="004A7E16">
        <w:rPr>
          <w:rFonts w:ascii="Calibri" w:hAnsi="Calibri"/>
        </w:rPr>
        <w:t xml:space="preserve"> ilustra</w:t>
      </w:r>
      <w:r>
        <w:rPr>
          <w:rFonts w:ascii="Calibri" w:hAnsi="Calibri"/>
        </w:rPr>
        <w:t>ción para validar preliminarmente</w:t>
      </w:r>
      <w:r w:rsidRPr="004A7E16">
        <w:rPr>
          <w:rFonts w:ascii="Calibri" w:hAnsi="Calibri"/>
        </w:rPr>
        <w:t xml:space="preserve"> </w:t>
      </w:r>
      <w:r>
        <w:rPr>
          <w:rFonts w:ascii="Calibri" w:hAnsi="Calibri"/>
        </w:rPr>
        <w:t>las extensiones RIA de MoWebA</w:t>
      </w:r>
      <w:r w:rsidRPr="004A7E16">
        <w:rPr>
          <w:rFonts w:ascii="Calibri" w:hAnsi="Calibri"/>
        </w:rPr>
        <w:t xml:space="preserve"> por medio de la resolución de un </w:t>
      </w:r>
      <w:r w:rsidRPr="004A7E16">
        <w:rPr>
          <w:rFonts w:ascii="Calibri" w:hAnsi="Calibri"/>
          <w:i/>
        </w:rPr>
        <w:t xml:space="preserve">toy problem </w:t>
      </w:r>
      <w:r w:rsidRPr="004A7E16">
        <w:rPr>
          <w:rFonts w:ascii="Calibri" w:hAnsi="Calibri"/>
        </w:rPr>
        <w:t xml:space="preserve">denominado </w:t>
      </w:r>
      <w:r w:rsidRPr="004A7E16">
        <w:rPr>
          <w:rFonts w:ascii="Calibri" w:hAnsi="Calibri"/>
          <w:i/>
        </w:rPr>
        <w:t>Person Manager</w:t>
      </w:r>
      <w:r w:rsidRPr="004A7E16">
        <w:rPr>
          <w:rFonts w:ascii="Calibri" w:hAnsi="Calibri"/>
        </w:rPr>
        <w:t xml:space="preserve">. Para brindar </w:t>
      </w:r>
      <w:r>
        <w:rPr>
          <w:rFonts w:ascii="Calibri" w:hAnsi="Calibri"/>
        </w:rPr>
        <w:t xml:space="preserve">mayor formalidad </w:t>
      </w:r>
      <w:r w:rsidRPr="004A7E16">
        <w:rPr>
          <w:rFonts w:ascii="Calibri" w:hAnsi="Calibri"/>
        </w:rPr>
        <w:t xml:space="preserve">a la ilustración, </w:t>
      </w:r>
      <w:r>
        <w:rPr>
          <w:rFonts w:ascii="Calibri" w:hAnsi="Calibri"/>
        </w:rPr>
        <w:t>la misma se realizó siguiendo</w:t>
      </w:r>
      <w:r w:rsidRPr="004A7E16">
        <w:rPr>
          <w:rFonts w:ascii="Calibri" w:hAnsi="Calibri"/>
        </w:rPr>
        <w:t xml:space="preserve"> las guías </w:t>
      </w:r>
      <w:r>
        <w:rPr>
          <w:rFonts w:ascii="Calibri" w:hAnsi="Calibri"/>
        </w:rPr>
        <w:t>propuestas por Runeson en la definición y análisis de c</w:t>
      </w:r>
      <w:r w:rsidRPr="004A7E16">
        <w:rPr>
          <w:rFonts w:ascii="Calibri" w:hAnsi="Calibri"/>
        </w:rPr>
        <w:t>aso</w:t>
      </w:r>
      <w:r>
        <w:rPr>
          <w:rFonts w:ascii="Calibri" w:hAnsi="Calibri"/>
        </w:rPr>
        <w:t>s</w:t>
      </w:r>
      <w:r w:rsidRPr="004A7E16">
        <w:rPr>
          <w:rFonts w:ascii="Calibri" w:hAnsi="Calibri"/>
        </w:rPr>
        <w:t xml:space="preserve"> de estudio</w:t>
      </w:r>
      <w:r>
        <w:rPr>
          <w:rFonts w:ascii="Calibri" w:hAnsi="Calibri"/>
        </w:rPr>
        <w:t xml:space="preserve">. </w:t>
      </w:r>
    </w:p>
    <w:p w:rsidR="001A4EC2" w:rsidRPr="004A7E16" w:rsidRDefault="001A4EC2" w:rsidP="001A4EC2">
      <w:pPr>
        <w:rPr>
          <w:b/>
        </w:rPr>
      </w:pPr>
      <w:r w:rsidRPr="004A7E16">
        <w:rPr>
          <w:b/>
        </w:rPr>
        <w:t xml:space="preserve">5.2 DISEÑO </w:t>
      </w:r>
      <w:r>
        <w:rPr>
          <w:b/>
        </w:rPr>
        <w:t>DE LA ILUSTRACIÓN</w:t>
      </w:r>
    </w:p>
    <w:p w:rsidR="001A4EC2" w:rsidRPr="004A7E16" w:rsidRDefault="001A4EC2" w:rsidP="001A4EC2">
      <w:pPr>
        <w:rPr>
          <w:b/>
        </w:rPr>
      </w:pPr>
      <w:commentRangeStart w:id="172"/>
      <w:commentRangeStart w:id="173"/>
      <w:r w:rsidRPr="0013758B">
        <w:rPr>
          <w:b/>
        </w:rPr>
        <w:t>5.2.</w:t>
      </w:r>
      <w:r>
        <w:rPr>
          <w:b/>
        </w:rPr>
        <w:t>1</w:t>
      </w:r>
      <w:r w:rsidRPr="0013758B">
        <w:rPr>
          <w:b/>
        </w:rPr>
        <w:t xml:space="preserve"> Objetivos</w:t>
      </w:r>
      <w:commentRangeEnd w:id="172"/>
      <w:r w:rsidRPr="0013758B">
        <w:rPr>
          <w:rStyle w:val="Refdecomentario"/>
        </w:rPr>
        <w:commentReference w:id="172"/>
      </w:r>
      <w:commentRangeEnd w:id="173"/>
      <w:r>
        <w:rPr>
          <w:rStyle w:val="Refdecomentario"/>
        </w:rPr>
        <w:commentReference w:id="173"/>
      </w:r>
    </w:p>
    <w:p w:rsidR="001A4EC2" w:rsidRPr="004A7E16" w:rsidRDefault="001A4EC2" w:rsidP="001A4EC2">
      <w:pPr>
        <w:jc w:val="both"/>
      </w:pPr>
      <w:r w:rsidRPr="004A7E16">
        <w:t xml:space="preserve">Esta  ilustración se presenta con la </w:t>
      </w:r>
      <w:r>
        <w:t>intención</w:t>
      </w:r>
      <w:r w:rsidRPr="004A7E16">
        <w:t xml:space="preserve"> de </w:t>
      </w:r>
      <w:r>
        <w:t>ofrecer</w:t>
      </w:r>
      <w:r w:rsidRPr="004A7E16">
        <w:t xml:space="preserve"> un análisis crítico de las extensiones RIA llevadas a cabo </w:t>
      </w:r>
      <w:r>
        <w:t>con el enfoque</w:t>
      </w:r>
      <w:r w:rsidRPr="004A7E16">
        <w:t xml:space="preserve"> MoWebA</w:t>
      </w:r>
      <w:r>
        <w:t xml:space="preserve"> desde el punto de vista de las interfaces enriquecidas. La</w:t>
      </w:r>
      <w:r w:rsidRPr="004A7E16">
        <w:t xml:space="preserve"> propuesta de extensión se basa principalmente en proveer a MoWebA de características </w:t>
      </w:r>
      <w:r w:rsidRPr="004A7E16">
        <w:lastRenderedPageBreak/>
        <w:t xml:space="preserve">enriquecidas a nivel de la interfaz de usuario, que le permitirán mantenerse vigente con respecto a las nuevas tendencias de las aplicaciones </w:t>
      </w:r>
      <w:r>
        <w:t>Web</w:t>
      </w:r>
      <w:r w:rsidRPr="004A7E16">
        <w:t xml:space="preserve"> de hoy en día, que demandan una mayor interactividad y riqueza en las interfaces de usuario.</w:t>
      </w:r>
    </w:p>
    <w:p w:rsidR="001A4EC2" w:rsidRDefault="001A4EC2" w:rsidP="001A4EC2">
      <w:pPr>
        <w:jc w:val="both"/>
      </w:pPr>
      <w:r>
        <w:t>Esta</w:t>
      </w:r>
      <w:r w:rsidRPr="004A7E16">
        <w:t xml:space="preserve"> ilustración </w:t>
      </w:r>
      <w:r>
        <w:t>busca</w:t>
      </w:r>
      <w:r w:rsidRPr="004A7E16">
        <w:t xml:space="preserve"> obtener datos lo suficientemente reveladores</w:t>
      </w:r>
      <w:r>
        <w:t xml:space="preserve"> </w:t>
      </w:r>
      <w:r w:rsidRPr="004A7E16">
        <w:t>qu</w:t>
      </w:r>
      <w:r>
        <w:t>e</w:t>
      </w:r>
      <w:r w:rsidRPr="004A7E16">
        <w:t xml:space="preserve"> permitan intuir que la propuesta de extensión a nivel de la capa de presentación para el lado del cliente llevada a cabo </w:t>
      </w:r>
      <w:r>
        <w:t>al enfoque</w:t>
      </w:r>
      <w:r w:rsidRPr="004A7E16">
        <w:t xml:space="preserve"> MoWebA, ofrece cobertura a algunas de las </w:t>
      </w:r>
      <w:commentRangeStart w:id="174"/>
      <w:r w:rsidRPr="004A7E16">
        <w:t xml:space="preserve">diversas </w:t>
      </w:r>
      <w:commentRangeStart w:id="175"/>
      <w:r w:rsidRPr="004A7E16">
        <w:t>características</w:t>
      </w:r>
      <w:commentRangeEnd w:id="175"/>
      <w:r>
        <w:rPr>
          <w:rStyle w:val="Refdecomentario"/>
        </w:rPr>
        <w:commentReference w:id="175"/>
      </w:r>
      <w:r w:rsidRPr="004A7E16">
        <w:t xml:space="preserve"> </w:t>
      </w:r>
      <w:commentRangeEnd w:id="174"/>
      <w:r w:rsidRPr="004A7E16">
        <w:rPr>
          <w:rStyle w:val="Refdecomentario"/>
        </w:rPr>
        <w:commentReference w:id="174"/>
      </w:r>
      <w:r w:rsidRPr="004A7E16">
        <w:t>que contemplan las RIA analizadas en el capítulo 2. Puntualmente, estas características abarcan a la lógica de negocios en el lado del cliente, específicamente a las validaciones locales de campos en un formulario</w:t>
      </w:r>
      <w:r>
        <w:t>,</w:t>
      </w:r>
      <w:r w:rsidRPr="004A7E16">
        <w:t xml:space="preserve"> y a las presentaciones enriquecidas que contempla</w:t>
      </w:r>
      <w:r>
        <w:t>n</w:t>
      </w:r>
      <w:r w:rsidRPr="004A7E16">
        <w:t xml:space="preserve"> a ciertos eventos en el lado del cliente, </w:t>
      </w:r>
      <w:r w:rsidRPr="004A7E16">
        <w:rPr>
          <w:i/>
        </w:rPr>
        <w:t xml:space="preserve">widgets </w:t>
      </w:r>
      <w:r w:rsidRPr="004A7E16">
        <w:t xml:space="preserve">interactivos y el paradigma de una sola página o </w:t>
      </w:r>
      <w:r w:rsidRPr="00F30194">
        <w:rPr>
          <w:i/>
        </w:rPr>
        <w:t xml:space="preserve">single </w:t>
      </w:r>
      <w:r w:rsidRPr="008E1ECC">
        <w:rPr>
          <w:i/>
        </w:rPr>
        <w:t>p</w:t>
      </w:r>
      <w:r w:rsidRPr="004A7E16">
        <w:rPr>
          <w:i/>
        </w:rPr>
        <w:t>age paradigm</w:t>
      </w:r>
      <w:r w:rsidRPr="004A7E16">
        <w:t xml:space="preserve">. El objetivo es analizar estas características por medio de la resolución de un </w:t>
      </w:r>
      <w:r w:rsidRPr="004A7E16">
        <w:rPr>
          <w:i/>
        </w:rPr>
        <w:t xml:space="preserve">toy problem </w:t>
      </w:r>
      <w:r w:rsidRPr="004A7E16">
        <w:t xml:space="preserve">denominado </w:t>
      </w:r>
      <w:r w:rsidRPr="004A7E16">
        <w:rPr>
          <w:i/>
        </w:rPr>
        <w:t>Person Manager</w:t>
      </w:r>
      <w:r>
        <w:t xml:space="preserve">. El </w:t>
      </w:r>
      <w:r w:rsidRPr="00F30194">
        <w:rPr>
          <w:i/>
        </w:rPr>
        <w:t>Person Manager</w:t>
      </w:r>
      <w:r w:rsidRPr="004A7E16">
        <w:t xml:space="preserve">  es una aplicación </w:t>
      </w:r>
      <w:r>
        <w:t>Web</w:t>
      </w:r>
      <w:r w:rsidRPr="004A7E16">
        <w:t xml:space="preserve"> que contiene en sus especificaciones funcionales características de las RIA y resulta lo suficientemente expresiva para ilustrar la propuesta de extensión. </w:t>
      </w:r>
    </w:p>
    <w:p w:rsidR="001A4EC2" w:rsidRDefault="001A4EC2" w:rsidP="001A4EC2">
      <w:pPr>
        <w:jc w:val="both"/>
      </w:pPr>
      <w:r>
        <w:t>Analizar la productividad en el proceso de modelado de los PIM en MoWebA con RIA, también es uno de los objetivos de esta ilustración, en la cual se intenta comparar los tiempos de modelado para ambos enfoques, como así también las veces que es necesario generar el código fuente de la aplicación a partir de la corrección de los PIM, hasta obtener la interfaz final. Finalmente se busca comparar la cantidad de líneas de código generadas de manera automática en ambos enfoques.</w:t>
      </w:r>
    </w:p>
    <w:p w:rsidR="001A4EC2" w:rsidRPr="00B42BE3" w:rsidRDefault="001A4EC2" w:rsidP="001A4EC2">
      <w:pPr>
        <w:rPr>
          <w:b/>
        </w:rPr>
      </w:pPr>
      <w:r w:rsidRPr="00B42BE3">
        <w:rPr>
          <w:b/>
        </w:rPr>
        <w:t>5.2.1.1 Objetivos específicos</w:t>
      </w:r>
    </w:p>
    <w:p w:rsidR="001A4EC2" w:rsidRPr="00C629E9" w:rsidRDefault="001A4EC2" w:rsidP="001A4EC2">
      <w:pPr>
        <w:pStyle w:val="Textocomentario"/>
        <w:spacing w:line="276" w:lineRule="auto"/>
        <w:jc w:val="both"/>
        <w:rPr>
          <w:sz w:val="22"/>
          <w:szCs w:val="22"/>
        </w:rPr>
      </w:pPr>
      <w:r>
        <w:rPr>
          <w:sz w:val="22"/>
          <w:szCs w:val="22"/>
        </w:rPr>
        <w:t>C</w:t>
      </w:r>
      <w:r w:rsidRPr="00C629E9">
        <w:rPr>
          <w:sz w:val="22"/>
          <w:szCs w:val="22"/>
        </w:rPr>
        <w:t xml:space="preserve">omparar a MoWebA </w:t>
      </w:r>
      <w:r>
        <w:rPr>
          <w:sz w:val="22"/>
          <w:szCs w:val="22"/>
        </w:rPr>
        <w:t>sin RIA</w:t>
      </w:r>
      <w:r w:rsidRPr="00C629E9">
        <w:rPr>
          <w:sz w:val="22"/>
          <w:szCs w:val="22"/>
        </w:rPr>
        <w:t xml:space="preserve"> y a MoWebA con extensiones RIA, con respecto al tiempo de modelado y a la cantidad de generaciones</w:t>
      </w:r>
      <w:r>
        <w:rPr>
          <w:sz w:val="22"/>
          <w:szCs w:val="22"/>
        </w:rPr>
        <w:t xml:space="preserve"> y refinamientos a nivel de modelado</w:t>
      </w:r>
      <w:r w:rsidRPr="00C629E9">
        <w:rPr>
          <w:sz w:val="22"/>
          <w:szCs w:val="22"/>
        </w:rPr>
        <w:t xml:space="preserve"> que se deben hacer hasta obtener una interfaz final satisfactoria. </w:t>
      </w:r>
    </w:p>
    <w:p w:rsidR="001A4EC2" w:rsidRDefault="001A4EC2" w:rsidP="001A4EC2">
      <w:pPr>
        <w:pStyle w:val="Textocomentario"/>
        <w:spacing w:line="276" w:lineRule="auto"/>
        <w:jc w:val="both"/>
        <w:rPr>
          <w:sz w:val="22"/>
          <w:szCs w:val="22"/>
        </w:rPr>
      </w:pPr>
      <w:r>
        <w:rPr>
          <w:sz w:val="22"/>
          <w:szCs w:val="22"/>
        </w:rPr>
        <w:t>V</w:t>
      </w:r>
      <w:r w:rsidRPr="00C629E9">
        <w:rPr>
          <w:sz w:val="22"/>
          <w:szCs w:val="22"/>
        </w:rPr>
        <w:t xml:space="preserve">erificar si MoWebA con extensiones  RIA, ofrece ventajas sobre MoWebA </w:t>
      </w:r>
      <w:r>
        <w:rPr>
          <w:sz w:val="22"/>
          <w:szCs w:val="22"/>
        </w:rPr>
        <w:t>sin RIA</w:t>
      </w:r>
      <w:r w:rsidRPr="00C629E9">
        <w:rPr>
          <w:sz w:val="22"/>
          <w:szCs w:val="22"/>
        </w:rPr>
        <w:t xml:space="preserve"> con respecto a</w:t>
      </w:r>
      <w:r>
        <w:rPr>
          <w:sz w:val="22"/>
          <w:szCs w:val="22"/>
        </w:rPr>
        <w:t xml:space="preserve"> las</w:t>
      </w:r>
      <w:r w:rsidRPr="00C629E9">
        <w:rPr>
          <w:sz w:val="22"/>
          <w:szCs w:val="22"/>
        </w:rPr>
        <w:t xml:space="preserve"> presentaciones enriquecidas y con respecto a la lógica en el lado del cliente. </w:t>
      </w:r>
    </w:p>
    <w:p w:rsidR="001A4EC2" w:rsidRDefault="001A4EC2" w:rsidP="001A4EC2">
      <w:pPr>
        <w:pStyle w:val="Textocomentario"/>
        <w:spacing w:line="276" w:lineRule="auto"/>
        <w:rPr>
          <w:sz w:val="22"/>
          <w:szCs w:val="22"/>
        </w:rPr>
      </w:pPr>
      <w:r>
        <w:rPr>
          <w:sz w:val="22"/>
          <w:szCs w:val="22"/>
        </w:rPr>
        <w:t>Analizar la cantidad de líneas de código generadas de manera automática a partir de los modelos PIM, para ambos enfoques.</w:t>
      </w:r>
    </w:p>
    <w:p w:rsidR="001A4EC2" w:rsidRPr="004A7E16" w:rsidRDefault="001A4EC2" w:rsidP="001A4EC2">
      <w:pPr>
        <w:rPr>
          <w:b/>
        </w:rPr>
      </w:pPr>
      <w:r w:rsidRPr="004A7E16">
        <w:rPr>
          <w:b/>
        </w:rPr>
        <w:t>5.2.</w:t>
      </w:r>
      <w:r>
        <w:rPr>
          <w:b/>
        </w:rPr>
        <w:t>2</w:t>
      </w:r>
      <w:r w:rsidRPr="004A7E16">
        <w:rPr>
          <w:b/>
        </w:rPr>
        <w:t xml:space="preserve"> Preguntas de investigación</w:t>
      </w:r>
    </w:p>
    <w:p w:rsidR="001A4EC2" w:rsidRPr="004A7E16" w:rsidRDefault="001A4EC2" w:rsidP="001A4EC2">
      <w:pPr>
        <w:jc w:val="both"/>
      </w:pPr>
      <w:r>
        <w:t>A partir de los objetivos anteriormente citados, surgen las siguientes preguntas de investigación para esta ilustración:</w:t>
      </w:r>
    </w:p>
    <w:p w:rsidR="001A4EC2" w:rsidRPr="0027336E" w:rsidRDefault="001A4EC2" w:rsidP="001A4EC2">
      <w:pPr>
        <w:jc w:val="both"/>
      </w:pPr>
      <w:r w:rsidRPr="0027336E">
        <w:t xml:space="preserve">PI1: ¿Consume una mayor cantidad de tiempo </w:t>
      </w:r>
      <w:r>
        <w:t>modelar la aplicación aplicando</w:t>
      </w:r>
      <w:r w:rsidRPr="0027336E">
        <w:t xml:space="preserve"> </w:t>
      </w:r>
      <w:r>
        <w:t>MoWebA con RIA que MoWebA sin RIA</w:t>
      </w:r>
      <w:r w:rsidRPr="0027336E">
        <w:t>?</w:t>
      </w:r>
    </w:p>
    <w:p w:rsidR="001A4EC2" w:rsidRPr="00C66D9F" w:rsidRDefault="001A4EC2" w:rsidP="001A4EC2">
      <w:pPr>
        <w:jc w:val="both"/>
      </w:pPr>
      <w:r w:rsidRPr="00C66D9F">
        <w:t>PI2:</w:t>
      </w:r>
      <w:r>
        <w:t xml:space="preserve"> </w:t>
      </w:r>
      <w:r w:rsidRPr="0027336E">
        <w:t>¿</w:t>
      </w:r>
      <w:r w:rsidRPr="00C66D9F">
        <w:t>Para cuál de los enfoques  es necesaria  una mayor cantidad de generaciones de código para obtener la interfaz de usuario final?</w:t>
      </w:r>
    </w:p>
    <w:p w:rsidR="001A4EC2" w:rsidRDefault="001A4EC2" w:rsidP="001A4EC2">
      <w:pPr>
        <w:jc w:val="both"/>
      </w:pPr>
      <w:r w:rsidRPr="004A7E16">
        <w:lastRenderedPageBreak/>
        <w:t xml:space="preserve">PI3: </w:t>
      </w:r>
      <w:r>
        <w:t>D</w:t>
      </w:r>
      <w:r w:rsidRPr="007C3C7E">
        <w:t>esde el punto de vista de las presentaciones enriquecidas</w:t>
      </w:r>
      <w:r>
        <w:t xml:space="preserve">, </w:t>
      </w:r>
      <w:r w:rsidRPr="007C3C7E">
        <w:t>¿</w:t>
      </w:r>
      <w:r>
        <w:t>q</w:t>
      </w:r>
      <w:r w:rsidRPr="007C3C7E">
        <w:t xml:space="preserve">ué </w:t>
      </w:r>
      <w:r>
        <w:t xml:space="preserve">ventajas aportan </w:t>
      </w:r>
      <w:r w:rsidRPr="007C3C7E">
        <w:t xml:space="preserve">las características </w:t>
      </w:r>
      <w:r>
        <w:t xml:space="preserve">RIA </w:t>
      </w:r>
      <w:r w:rsidRPr="007C3C7E">
        <w:t xml:space="preserve">presentes en la aplicación </w:t>
      </w:r>
      <w:r>
        <w:t>implementada con MoWebA</w:t>
      </w:r>
      <w:r w:rsidRPr="007C3C7E">
        <w:t xml:space="preserve"> con </w:t>
      </w:r>
      <w:r>
        <w:t xml:space="preserve">RIA con </w:t>
      </w:r>
      <w:r w:rsidRPr="007C3C7E">
        <w:t xml:space="preserve">respecto </w:t>
      </w:r>
      <w:r>
        <w:t>a MoWebA sin RIA</w:t>
      </w:r>
      <w:r w:rsidRPr="007C3C7E">
        <w:t>?</w:t>
      </w:r>
    </w:p>
    <w:p w:rsidR="001A4EC2" w:rsidRDefault="001A4EC2" w:rsidP="001A4EC2">
      <w:pPr>
        <w:jc w:val="both"/>
      </w:pPr>
      <w:r>
        <w:t>PI4: D</w:t>
      </w:r>
      <w:r w:rsidRPr="007C3C7E">
        <w:t>esde el punto de vista de la</w:t>
      </w:r>
      <w:r>
        <w:t xml:space="preserve"> lógica de negocios en el lado del cliente, </w:t>
      </w:r>
      <w:r w:rsidRPr="007C3C7E">
        <w:t>¿</w:t>
      </w:r>
      <w:r>
        <w:t>q</w:t>
      </w:r>
      <w:r w:rsidRPr="007C3C7E">
        <w:t xml:space="preserve">ué </w:t>
      </w:r>
      <w:r>
        <w:t xml:space="preserve">ventajas aportan </w:t>
      </w:r>
      <w:r w:rsidRPr="007C3C7E">
        <w:t xml:space="preserve">las características </w:t>
      </w:r>
      <w:r>
        <w:t xml:space="preserve">RIA </w:t>
      </w:r>
      <w:r w:rsidRPr="007C3C7E">
        <w:t xml:space="preserve">presentes en la aplicación </w:t>
      </w:r>
      <w:r>
        <w:t>implementada con MoWeba</w:t>
      </w:r>
      <w:r w:rsidRPr="007C3C7E">
        <w:t xml:space="preserve"> con </w:t>
      </w:r>
      <w:r>
        <w:t xml:space="preserve">RIA con </w:t>
      </w:r>
      <w:r w:rsidRPr="007C3C7E">
        <w:t xml:space="preserve">respecto </w:t>
      </w:r>
      <w:r>
        <w:t>a MoWebA sin RIA</w:t>
      </w:r>
      <w:r w:rsidRPr="007C3C7E">
        <w:t>?</w:t>
      </w:r>
    </w:p>
    <w:p w:rsidR="001A4EC2" w:rsidRDefault="001A4EC2" w:rsidP="001A4EC2">
      <w:pPr>
        <w:jc w:val="both"/>
      </w:pPr>
      <w:r>
        <w:t xml:space="preserve">PI5: Para cada una de las vistas del </w:t>
      </w:r>
      <w:r w:rsidRPr="004A7E16">
        <w:rPr>
          <w:i/>
        </w:rPr>
        <w:t>Person Manager</w:t>
      </w:r>
      <w:r>
        <w:rPr>
          <w:i/>
        </w:rPr>
        <w:t>,</w:t>
      </w:r>
      <w:r>
        <w:t xml:space="preserve"> ¿qué cantidad de líneas de código  para la interfaz de usuario se pudieron generar de manera automática a partir de los modelos, en cada uno de los enfoques implementados?</w:t>
      </w:r>
    </w:p>
    <w:p w:rsidR="001A4EC2" w:rsidRPr="004A7E16" w:rsidRDefault="001A4EC2" w:rsidP="001A4EC2">
      <w:pPr>
        <w:rPr>
          <w:b/>
        </w:rPr>
      </w:pPr>
      <w:r>
        <w:rPr>
          <w:b/>
        </w:rPr>
        <w:t xml:space="preserve">5.2.3 </w:t>
      </w:r>
      <w:r w:rsidRPr="004A7E16">
        <w:rPr>
          <w:b/>
        </w:rPr>
        <w:t>El caso y las unidades de análisis</w:t>
      </w:r>
    </w:p>
    <w:p w:rsidR="001A4EC2" w:rsidRPr="004A7E16" w:rsidRDefault="001A4EC2" w:rsidP="001A4EC2">
      <w:pPr>
        <w:jc w:val="both"/>
        <w:rPr>
          <w:noProof/>
          <w:u w:val="single"/>
        </w:rPr>
      </w:pPr>
      <w:r w:rsidRPr="004A7E16">
        <w:rPr>
          <w:noProof/>
        </w:rPr>
        <w:t>El caso ilustrativo está basado en un sistema de administración de personas (</w:t>
      </w:r>
      <w:r w:rsidRPr="004A7E16">
        <w:rPr>
          <w:i/>
          <w:noProof/>
        </w:rPr>
        <w:t>Person Manager</w:t>
      </w:r>
      <w:r w:rsidRPr="004A7E16">
        <w:rPr>
          <w:noProof/>
        </w:rPr>
        <w:t xml:space="preserve">) en el dominio de </w:t>
      </w:r>
      <w:r>
        <w:rPr>
          <w:noProof/>
        </w:rPr>
        <w:t xml:space="preserve">las </w:t>
      </w:r>
      <w:r w:rsidRPr="004A7E16">
        <w:rPr>
          <w:noProof/>
        </w:rPr>
        <w:t xml:space="preserve">aplicaciones </w:t>
      </w:r>
      <w:r>
        <w:rPr>
          <w:noProof/>
        </w:rPr>
        <w:t>Web</w:t>
      </w:r>
      <w:r w:rsidRPr="004A7E16">
        <w:rPr>
          <w:noProof/>
        </w:rPr>
        <w:t>, que fue elegido entre varias otras opciones debido a que su</w:t>
      </w:r>
      <w:r>
        <w:rPr>
          <w:noProof/>
        </w:rPr>
        <w:t>s requerimientos funcionales</w:t>
      </w:r>
      <w:r w:rsidRPr="004A7E16">
        <w:rPr>
          <w:noProof/>
        </w:rPr>
        <w:t xml:space="preserve"> </w:t>
      </w:r>
      <w:r>
        <w:rPr>
          <w:noProof/>
        </w:rPr>
        <w:t xml:space="preserve">ofrecen la posibilidad de </w:t>
      </w:r>
      <w:r w:rsidRPr="004A7E16">
        <w:rPr>
          <w:noProof/>
        </w:rPr>
        <w:t>representar</w:t>
      </w:r>
      <w:r>
        <w:rPr>
          <w:noProof/>
        </w:rPr>
        <w:t xml:space="preserve"> a todas</w:t>
      </w:r>
      <w:r w:rsidRPr="004A7E16">
        <w:rPr>
          <w:noProof/>
        </w:rPr>
        <w:t xml:space="preserve"> las características RIA que han sido agregadas a la metodología MoWebA, de una manera clara y </w:t>
      </w:r>
      <w:r>
        <w:rPr>
          <w:noProof/>
        </w:rPr>
        <w:t>sencilla</w:t>
      </w:r>
      <w:r w:rsidRPr="004A7E16">
        <w:rPr>
          <w:noProof/>
        </w:rPr>
        <w:t>.</w:t>
      </w:r>
    </w:p>
    <w:p w:rsidR="001A4EC2" w:rsidRDefault="001A4EC2" w:rsidP="001A4EC2">
      <w:pPr>
        <w:keepNext/>
        <w:jc w:val="center"/>
      </w:pPr>
      <w:r w:rsidRPr="004A7E16">
        <w:rPr>
          <w:noProof/>
          <w:lang w:eastAsia="es-PY"/>
        </w:rPr>
        <w:drawing>
          <wp:inline distT="0" distB="0" distL="0" distR="0">
            <wp:extent cx="3712844" cy="329580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aso de estudio2.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12844" cy="3295800"/>
                    </a:xfrm>
                    <a:prstGeom prst="rect">
                      <a:avLst/>
                    </a:prstGeom>
                  </pic:spPr>
                </pic:pic>
              </a:graphicData>
            </a:graphic>
          </wp:inline>
        </w:drawing>
      </w:r>
    </w:p>
    <w:p w:rsidR="001A4EC2" w:rsidRPr="004A7E16" w:rsidRDefault="001A4EC2" w:rsidP="001A4EC2">
      <w:pPr>
        <w:pStyle w:val="Epgrafe"/>
        <w:jc w:val="center"/>
        <w:rPr>
          <w:color w:val="000000" w:themeColor="text1"/>
        </w:rPr>
      </w:pPr>
      <w:bookmarkStart w:id="176" w:name="_Ref425144672"/>
      <w:r w:rsidRPr="004A7E16">
        <w:rPr>
          <w:color w:val="000000" w:themeColor="text1"/>
          <w:szCs w:val="22"/>
        </w:rPr>
        <w:t xml:space="preserve">Figura </w:t>
      </w:r>
      <w:r w:rsidR="00251071" w:rsidRPr="004A7E16">
        <w:rPr>
          <w:color w:val="000000" w:themeColor="text1"/>
          <w:szCs w:val="22"/>
        </w:rPr>
        <w:fldChar w:fldCharType="begin"/>
      </w:r>
      <w:r w:rsidRPr="004A7E16">
        <w:rPr>
          <w:color w:val="000000" w:themeColor="text1"/>
          <w:szCs w:val="22"/>
        </w:rPr>
        <w:instrText xml:space="preserve"> SEQ Figura \* ARABIC </w:instrText>
      </w:r>
      <w:r w:rsidR="00251071" w:rsidRPr="004A7E16">
        <w:rPr>
          <w:color w:val="000000" w:themeColor="text1"/>
          <w:szCs w:val="22"/>
        </w:rPr>
        <w:fldChar w:fldCharType="separate"/>
      </w:r>
      <w:r>
        <w:rPr>
          <w:noProof/>
          <w:color w:val="000000" w:themeColor="text1"/>
          <w:szCs w:val="22"/>
        </w:rPr>
        <w:t>1</w:t>
      </w:r>
      <w:r w:rsidR="00251071" w:rsidRPr="004A7E16">
        <w:rPr>
          <w:color w:val="000000" w:themeColor="text1"/>
          <w:szCs w:val="22"/>
        </w:rPr>
        <w:fldChar w:fldCharType="end"/>
      </w:r>
      <w:bookmarkEnd w:id="176"/>
      <w:r w:rsidRPr="004A7E16">
        <w:rPr>
          <w:b w:val="0"/>
          <w:color w:val="000000" w:themeColor="text1"/>
          <w:szCs w:val="22"/>
        </w:rPr>
        <w:t xml:space="preserve"> Ilustración del sistema </w:t>
      </w:r>
      <w:r w:rsidRPr="004A7E16">
        <w:rPr>
          <w:b w:val="0"/>
          <w:i/>
          <w:color w:val="000000" w:themeColor="text1"/>
          <w:szCs w:val="22"/>
        </w:rPr>
        <w:t>Person Manager</w:t>
      </w:r>
      <w:r w:rsidRPr="004A7E16">
        <w:rPr>
          <w:b w:val="0"/>
          <w:color w:val="000000" w:themeColor="text1"/>
          <w:szCs w:val="22"/>
        </w:rPr>
        <w:t xml:space="preserve"> implementado con MoWebA desde dos enfoques distintos</w:t>
      </w:r>
    </w:p>
    <w:p w:rsidR="001A4EC2" w:rsidRPr="004A7E16" w:rsidRDefault="001A4EC2" w:rsidP="001A4EC2">
      <w:pPr>
        <w:jc w:val="both"/>
      </w:pPr>
      <w:r w:rsidRPr="004A7E16">
        <w:t xml:space="preserve">El caso </w:t>
      </w:r>
      <w:r>
        <w:t>fue</w:t>
      </w:r>
      <w:r w:rsidRPr="004A7E16">
        <w:t xml:space="preserve"> analizado desde dos unidades de análisis</w:t>
      </w:r>
      <w:r>
        <w:t>.</w:t>
      </w:r>
      <w:r w:rsidRPr="004A7E16">
        <w:t xml:space="preserve"> </w:t>
      </w:r>
      <w:r>
        <w:t>L</w:t>
      </w:r>
      <w:r w:rsidRPr="004A7E16">
        <w:t xml:space="preserve">a primera </w:t>
      </w:r>
      <w:r>
        <w:t>unidad de análisis se refiere a la implementación de</w:t>
      </w:r>
      <w:r w:rsidRPr="004A7E16">
        <w:t xml:space="preserve"> la capa de presentación</w:t>
      </w:r>
      <w:r>
        <w:t xml:space="preserve"> del </w:t>
      </w:r>
      <w:r w:rsidRPr="004A7E16">
        <w:rPr>
          <w:i/>
        </w:rPr>
        <w:t>Person Manager</w:t>
      </w:r>
      <w:r w:rsidRPr="004A7E16">
        <w:t xml:space="preserve"> con MoWebA </w:t>
      </w:r>
      <w:r>
        <w:t xml:space="preserve">sin RIA. La segunda unidad de análisis se refiere a </w:t>
      </w:r>
      <w:r w:rsidRPr="004A7E16">
        <w:t>la</w:t>
      </w:r>
      <w:r>
        <w:t xml:space="preserve"> implementación de</w:t>
      </w:r>
      <w:r w:rsidRPr="004A7E16">
        <w:t xml:space="preserve"> </w:t>
      </w:r>
      <w:r>
        <w:t xml:space="preserve">la </w:t>
      </w:r>
      <w:r w:rsidRPr="004A7E16">
        <w:t>misma capa de presentación del caso</w:t>
      </w:r>
      <w:r>
        <w:t xml:space="preserve"> estudiado</w:t>
      </w:r>
      <w:r w:rsidRPr="004A7E16">
        <w:t>, con la nueva prop</w:t>
      </w:r>
      <w:r>
        <w:t xml:space="preserve">uesta de extensión RIA a MoWebA. </w:t>
      </w:r>
      <w:r w:rsidRPr="004A7E16">
        <w:t>Por lo tanto</w:t>
      </w:r>
      <w:r>
        <w:t>,</w:t>
      </w:r>
      <w:r w:rsidRPr="004A7E16">
        <w:t xml:space="preserve"> se trata de un</w:t>
      </w:r>
      <w:r>
        <w:t xml:space="preserve">a ilustración </w:t>
      </w:r>
      <w:r w:rsidRPr="004A7E16">
        <w:t>embebid</w:t>
      </w:r>
      <w:r>
        <w:t>a</w:t>
      </w:r>
      <w:r w:rsidRPr="004A7E16">
        <w:t xml:space="preserve">, ya que se cuenta con más de una unidad de análisis para un mismo caso, como se puede apreciar en la </w:t>
      </w:r>
      <w:r w:rsidR="00251071">
        <w:fldChar w:fldCharType="begin"/>
      </w:r>
      <w:r>
        <w:instrText xml:space="preserve"> REF _Ref425144672 \h </w:instrText>
      </w:r>
      <w:r w:rsidR="00251071">
        <w:fldChar w:fldCharType="separate"/>
      </w:r>
      <w:r w:rsidRPr="004A7E16">
        <w:rPr>
          <w:color w:val="000000" w:themeColor="text1"/>
        </w:rPr>
        <w:t xml:space="preserve">Figura </w:t>
      </w:r>
      <w:r w:rsidRPr="004A7E16">
        <w:rPr>
          <w:noProof/>
          <w:color w:val="000000" w:themeColor="text1"/>
        </w:rPr>
        <w:t>1</w:t>
      </w:r>
      <w:r w:rsidR="00251071">
        <w:fldChar w:fldCharType="end"/>
      </w:r>
      <w:r w:rsidRPr="004A7E16">
        <w:t>.</w:t>
      </w:r>
    </w:p>
    <w:p w:rsidR="001A4EC2" w:rsidRPr="004A7E16" w:rsidRDefault="001A4EC2" w:rsidP="001A4EC2">
      <w:pPr>
        <w:jc w:val="both"/>
      </w:pPr>
      <w:r>
        <w:lastRenderedPageBreak/>
        <w:t>En el Anexo 1 se</w:t>
      </w:r>
      <w:r w:rsidRPr="004A7E16">
        <w:t xml:space="preserve"> presenta la descripción del sistema </w:t>
      </w:r>
      <w:r w:rsidRPr="004A7E16">
        <w:rPr>
          <w:i/>
        </w:rPr>
        <w:t>Person Manager</w:t>
      </w:r>
      <w:r w:rsidRPr="004A7E16">
        <w:t xml:space="preserve"> de una manera general, </w:t>
      </w:r>
      <w:r>
        <w:t>es decir, se describen</w:t>
      </w:r>
      <w:r w:rsidRPr="004A7E16">
        <w:t xml:space="preserve"> </w:t>
      </w:r>
      <w:r>
        <w:t>los requerimientos funcionales</w:t>
      </w:r>
      <w:r w:rsidRPr="004A7E16">
        <w:t xml:space="preserve"> </w:t>
      </w:r>
      <w:r>
        <w:t xml:space="preserve">básicos y se agregan algunos requerimientos adicionales, que son precisamente, requerimientos RIA. Las unidades de análisis representan a los dos enfoques implementados con MoWebA (con o sin RIA) que servirán para obtener respuestas a las preguntas de investigación. El </w:t>
      </w:r>
      <w:r w:rsidRPr="004A7E16">
        <w:rPr>
          <w:i/>
        </w:rPr>
        <w:t>Person Manager</w:t>
      </w:r>
      <w:r w:rsidRPr="004A7E16">
        <w:t xml:space="preserve"> está </w:t>
      </w:r>
      <w:r>
        <w:t>basado</w:t>
      </w:r>
      <w:r w:rsidRPr="004A7E16">
        <w:t xml:space="preserve"> en el trabajo de</w:t>
      </w:r>
      <w:r>
        <w:t xml:space="preserve"> Gharavi</w:t>
      </w:r>
      <w:r w:rsidRPr="004A7E16">
        <w:t xml:space="preserve"> </w:t>
      </w:r>
      <w:r w:rsidR="00066285" w:rsidRPr="00066285">
        <w:rPr>
          <w:rFonts w:ascii="Calibri" w:hAnsi="Calibri" w:cs="Calibri"/>
        </w:rPr>
        <w:t>[</w:t>
      </w:r>
      <w:fldSimple w:instr=" REF BIB_sv2008 \* MERGEFORMAT ">
        <w:r w:rsidR="00713D80" w:rsidRPr="00713D80">
          <w:rPr>
            <w:rFonts w:ascii="Calibri" w:hAnsi="Calibri" w:cs="Calibri"/>
            <w:szCs w:val="20"/>
          </w:rPr>
          <w:t>31</w:t>
        </w:r>
      </w:fldSimple>
      <w:r w:rsidR="00066285" w:rsidRPr="00066285">
        <w:rPr>
          <w:rFonts w:ascii="Calibri" w:hAnsi="Calibri" w:cs="Calibri"/>
        </w:rPr>
        <w:t>]</w:t>
      </w:r>
      <w:r>
        <w:rPr>
          <w:rFonts w:ascii="Calibri" w:hAnsi="Calibri" w:cs="Calibri"/>
        </w:rPr>
        <w:t>.</w:t>
      </w:r>
      <w:r>
        <w:t xml:space="preserve"> </w:t>
      </w:r>
    </w:p>
    <w:p w:rsidR="001A4EC2" w:rsidRPr="004A7E16" w:rsidRDefault="001A4EC2" w:rsidP="001A4EC2">
      <w:pPr>
        <w:rPr>
          <w:b/>
        </w:rPr>
      </w:pPr>
      <w:r w:rsidRPr="004A7E16">
        <w:rPr>
          <w:b/>
        </w:rPr>
        <w:t>5.2.</w:t>
      </w:r>
      <w:r>
        <w:rPr>
          <w:b/>
        </w:rPr>
        <w:t>4</w:t>
      </w:r>
      <w:r w:rsidRPr="004A7E16">
        <w:rPr>
          <w:b/>
        </w:rPr>
        <w:t xml:space="preserve"> </w:t>
      </w:r>
      <w:r>
        <w:rPr>
          <w:b/>
        </w:rPr>
        <w:t>Variables</w:t>
      </w:r>
    </w:p>
    <w:p w:rsidR="001A4EC2" w:rsidRDefault="001A4EC2" w:rsidP="001A4EC2">
      <w:pPr>
        <w:jc w:val="both"/>
      </w:pPr>
      <w:r w:rsidRPr="004A7E16">
        <w:t>Las variables de medición</w:t>
      </w:r>
      <w:r>
        <w:t xml:space="preserve"> necesarias para responder las preguntas de investigación PI1, PI2 y PI5 </w:t>
      </w:r>
      <w:r w:rsidRPr="004A7E16">
        <w:t>se definen a continuación:</w:t>
      </w:r>
    </w:p>
    <w:p w:rsidR="001A4EC2" w:rsidRDefault="001A4EC2" w:rsidP="001A4EC2">
      <w:r>
        <w:t xml:space="preserve">i = {1, 2, 3},  en donde </w:t>
      </w:r>
      <w:r w:rsidRPr="0026353B">
        <w:rPr>
          <w:b/>
        </w:rPr>
        <w:t xml:space="preserve">1 </w:t>
      </w:r>
      <w:r>
        <w:t xml:space="preserve">corresponde a la vista </w:t>
      </w:r>
      <w:r w:rsidRPr="0026353B">
        <w:rPr>
          <w:i/>
        </w:rPr>
        <w:t>Agregar Persona</w:t>
      </w:r>
      <w:r>
        <w:t xml:space="preserve">, </w:t>
      </w:r>
      <w:r w:rsidRPr="0026353B">
        <w:rPr>
          <w:b/>
        </w:rPr>
        <w:t>2</w:t>
      </w:r>
      <w:r>
        <w:t xml:space="preserve"> corresponde a la vista </w:t>
      </w:r>
      <w:r w:rsidRPr="0026353B">
        <w:rPr>
          <w:i/>
        </w:rPr>
        <w:t>Listar Personas</w:t>
      </w:r>
      <w:r>
        <w:t xml:space="preserve"> y </w:t>
      </w:r>
      <w:r w:rsidRPr="0026353B">
        <w:rPr>
          <w:b/>
        </w:rPr>
        <w:t>3</w:t>
      </w:r>
      <w:r>
        <w:t xml:space="preserve"> corresponde a la vista </w:t>
      </w:r>
      <w:r w:rsidRPr="0026353B">
        <w:rPr>
          <w:i/>
        </w:rPr>
        <w:t>Eliminar Persona</w:t>
      </w:r>
      <w:r>
        <w:t xml:space="preserve">. </w:t>
      </w:r>
    </w:p>
    <w:p w:rsidR="001A4EC2" w:rsidRDefault="001A4EC2" w:rsidP="001A4EC2">
      <w:r>
        <w:t xml:space="preserve">j = </w:t>
      </w:r>
      <w:proofErr w:type="gramStart"/>
      <w:r>
        <w:t>{ a</w:t>
      </w:r>
      <w:proofErr w:type="gramEnd"/>
      <w:r>
        <w:t xml:space="preserve">, b},   en donde </w:t>
      </w:r>
      <w:r w:rsidRPr="0026353B">
        <w:rPr>
          <w:b/>
        </w:rPr>
        <w:t>a</w:t>
      </w:r>
      <w:r>
        <w:t xml:space="preserve"> es el enfoque MoWebA sin RIA y </w:t>
      </w:r>
      <w:r w:rsidRPr="0026353B">
        <w:rPr>
          <w:b/>
        </w:rPr>
        <w:t>b</w:t>
      </w:r>
      <w:r>
        <w:t xml:space="preserve"> es el enfoque MoWebA con RIA.</w:t>
      </w:r>
    </w:p>
    <w:p w:rsidR="001A4EC2" w:rsidRDefault="001A4EC2" w:rsidP="001A4EC2">
      <w:proofErr w:type="gramStart"/>
      <w:r>
        <w:t>t</w:t>
      </w:r>
      <w:r w:rsidRPr="0026353B">
        <w:rPr>
          <w:vertAlign w:val="subscript"/>
        </w:rPr>
        <w:t>i,</w:t>
      </w:r>
      <w:proofErr w:type="gramEnd"/>
      <w:r w:rsidRPr="0026353B">
        <w:rPr>
          <w:vertAlign w:val="subscript"/>
        </w:rPr>
        <w:t>j</w:t>
      </w:r>
      <w:r>
        <w:t xml:space="preserve"> = tiempo total en minutos, empleado para el modelado de la vista i empleando el enfoque j.</w:t>
      </w:r>
    </w:p>
    <w:p w:rsidR="001A4EC2" w:rsidRDefault="001A4EC2" w:rsidP="001A4EC2">
      <w:proofErr w:type="gramStart"/>
      <w:r>
        <w:t>n</w:t>
      </w:r>
      <w:r w:rsidRPr="0026353B">
        <w:rPr>
          <w:vertAlign w:val="subscript"/>
        </w:rPr>
        <w:t>i,</w:t>
      </w:r>
      <w:proofErr w:type="gramEnd"/>
      <w:r w:rsidRPr="0026353B">
        <w:rPr>
          <w:vertAlign w:val="subscript"/>
        </w:rPr>
        <w:t xml:space="preserve">j </w:t>
      </w:r>
      <w:r>
        <w:t>= número total de generaciones de código para la vista i utilizando el enfoque j.</w:t>
      </w:r>
    </w:p>
    <w:p w:rsidR="001A4EC2" w:rsidRDefault="001A4EC2" w:rsidP="001A4EC2">
      <w:r>
        <w:t>T</w:t>
      </w:r>
      <w:r>
        <w:rPr>
          <w:vertAlign w:val="subscript"/>
        </w:rPr>
        <w:t>a</w:t>
      </w:r>
      <w:r>
        <w:t xml:space="preserve"> = t</w:t>
      </w:r>
      <w:r>
        <w:rPr>
          <w:vertAlign w:val="subscript"/>
        </w:rPr>
        <w:t>i=1</w:t>
      </w:r>
      <w:proofErr w:type="gramStart"/>
      <w:r w:rsidRPr="00581BC8">
        <w:rPr>
          <w:vertAlign w:val="subscript"/>
        </w:rPr>
        <w:t>,</w:t>
      </w:r>
      <w:r>
        <w:rPr>
          <w:vertAlign w:val="subscript"/>
        </w:rPr>
        <w:t>a</w:t>
      </w:r>
      <w:proofErr w:type="gramEnd"/>
      <w:r>
        <w:t xml:space="preserve"> + t</w:t>
      </w:r>
      <w:r>
        <w:rPr>
          <w:vertAlign w:val="subscript"/>
        </w:rPr>
        <w:t>i=2</w:t>
      </w:r>
      <w:r w:rsidRPr="00581BC8">
        <w:rPr>
          <w:vertAlign w:val="subscript"/>
        </w:rPr>
        <w:t>,</w:t>
      </w:r>
      <w:r>
        <w:rPr>
          <w:vertAlign w:val="subscript"/>
        </w:rPr>
        <w:t xml:space="preserve">a </w:t>
      </w:r>
      <w:r>
        <w:t>+ t</w:t>
      </w:r>
      <w:r>
        <w:rPr>
          <w:vertAlign w:val="subscript"/>
        </w:rPr>
        <w:t>i=3</w:t>
      </w:r>
      <w:r w:rsidRPr="00581BC8">
        <w:rPr>
          <w:vertAlign w:val="subscript"/>
        </w:rPr>
        <w:t>,</w:t>
      </w:r>
      <w:r>
        <w:rPr>
          <w:vertAlign w:val="subscript"/>
        </w:rPr>
        <w:t xml:space="preserve">a </w:t>
      </w:r>
      <w:r>
        <w:t>, es el tiempo total en minutos, empleado para modelar todas las vistas i para j = a o MoWebA sin RIA.</w:t>
      </w:r>
    </w:p>
    <w:p w:rsidR="001A4EC2" w:rsidRDefault="001A4EC2" w:rsidP="001A4EC2">
      <w:r>
        <w:t>T</w:t>
      </w:r>
      <w:r>
        <w:rPr>
          <w:vertAlign w:val="subscript"/>
        </w:rPr>
        <w:t>b</w:t>
      </w:r>
      <w:r>
        <w:t xml:space="preserve"> = t</w:t>
      </w:r>
      <w:r>
        <w:rPr>
          <w:vertAlign w:val="subscript"/>
        </w:rPr>
        <w:t>i=1</w:t>
      </w:r>
      <w:proofErr w:type="gramStart"/>
      <w:r w:rsidRPr="00581BC8">
        <w:rPr>
          <w:vertAlign w:val="subscript"/>
        </w:rPr>
        <w:t>,</w:t>
      </w:r>
      <w:r>
        <w:rPr>
          <w:vertAlign w:val="subscript"/>
        </w:rPr>
        <w:t>b</w:t>
      </w:r>
      <w:proofErr w:type="gramEnd"/>
      <w:r>
        <w:t xml:space="preserve"> + t</w:t>
      </w:r>
      <w:r>
        <w:rPr>
          <w:vertAlign w:val="subscript"/>
        </w:rPr>
        <w:t>i=2</w:t>
      </w:r>
      <w:r w:rsidRPr="00581BC8">
        <w:rPr>
          <w:vertAlign w:val="subscript"/>
        </w:rPr>
        <w:t>,</w:t>
      </w:r>
      <w:r>
        <w:rPr>
          <w:vertAlign w:val="subscript"/>
        </w:rPr>
        <w:t xml:space="preserve">b </w:t>
      </w:r>
      <w:r>
        <w:t>+ t</w:t>
      </w:r>
      <w:r>
        <w:rPr>
          <w:vertAlign w:val="subscript"/>
        </w:rPr>
        <w:t>i=3</w:t>
      </w:r>
      <w:r w:rsidRPr="00581BC8">
        <w:rPr>
          <w:vertAlign w:val="subscript"/>
        </w:rPr>
        <w:t>,</w:t>
      </w:r>
      <w:r>
        <w:rPr>
          <w:vertAlign w:val="subscript"/>
        </w:rPr>
        <w:t xml:space="preserve">b </w:t>
      </w:r>
      <w:r>
        <w:t>, es el tiempo total empleado para modelar todas las vistas i para j = b o MoWebA con RIA.</w:t>
      </w:r>
    </w:p>
    <w:p w:rsidR="001A4EC2" w:rsidRDefault="001A4EC2" w:rsidP="001A4EC2">
      <w:r>
        <w:t>N</w:t>
      </w:r>
      <w:r>
        <w:rPr>
          <w:vertAlign w:val="subscript"/>
        </w:rPr>
        <w:t>a</w:t>
      </w:r>
      <w:r>
        <w:t xml:space="preserve"> = n</w:t>
      </w:r>
      <w:r>
        <w:rPr>
          <w:vertAlign w:val="subscript"/>
        </w:rPr>
        <w:t>i=1</w:t>
      </w:r>
      <w:proofErr w:type="gramStart"/>
      <w:r w:rsidRPr="00581BC8">
        <w:rPr>
          <w:vertAlign w:val="subscript"/>
        </w:rPr>
        <w:t>,</w:t>
      </w:r>
      <w:r>
        <w:rPr>
          <w:vertAlign w:val="subscript"/>
        </w:rPr>
        <w:t>a</w:t>
      </w:r>
      <w:proofErr w:type="gramEnd"/>
      <w:r>
        <w:t xml:space="preserve"> + n</w:t>
      </w:r>
      <w:r>
        <w:rPr>
          <w:vertAlign w:val="subscript"/>
        </w:rPr>
        <w:t>i=2</w:t>
      </w:r>
      <w:r w:rsidRPr="00581BC8">
        <w:rPr>
          <w:vertAlign w:val="subscript"/>
        </w:rPr>
        <w:t>,</w:t>
      </w:r>
      <w:r>
        <w:rPr>
          <w:vertAlign w:val="subscript"/>
        </w:rPr>
        <w:t xml:space="preserve">a </w:t>
      </w:r>
      <w:r>
        <w:t>+ n</w:t>
      </w:r>
      <w:r>
        <w:rPr>
          <w:vertAlign w:val="subscript"/>
        </w:rPr>
        <w:t>i=3</w:t>
      </w:r>
      <w:r w:rsidRPr="00581BC8">
        <w:rPr>
          <w:vertAlign w:val="subscript"/>
        </w:rPr>
        <w:t>,</w:t>
      </w:r>
      <w:r>
        <w:rPr>
          <w:vertAlign w:val="subscript"/>
        </w:rPr>
        <w:t xml:space="preserve">a </w:t>
      </w:r>
      <w:r>
        <w:t>, es el número total de generaciones de código necesarias para obtener la interfaz usuario final de todas las vistas i para j = a o MoWebA sin RIA.</w:t>
      </w:r>
    </w:p>
    <w:p w:rsidR="001A4EC2" w:rsidRDefault="001A4EC2" w:rsidP="001A4EC2">
      <w:r>
        <w:t>N</w:t>
      </w:r>
      <w:r>
        <w:rPr>
          <w:vertAlign w:val="subscript"/>
        </w:rPr>
        <w:t>b</w:t>
      </w:r>
      <w:r>
        <w:t xml:space="preserve"> = n</w:t>
      </w:r>
      <w:r>
        <w:rPr>
          <w:vertAlign w:val="subscript"/>
        </w:rPr>
        <w:t>i=1</w:t>
      </w:r>
      <w:proofErr w:type="gramStart"/>
      <w:r w:rsidRPr="00581BC8">
        <w:rPr>
          <w:vertAlign w:val="subscript"/>
        </w:rPr>
        <w:t>,</w:t>
      </w:r>
      <w:r>
        <w:rPr>
          <w:vertAlign w:val="subscript"/>
        </w:rPr>
        <w:t>b</w:t>
      </w:r>
      <w:proofErr w:type="gramEnd"/>
      <w:r>
        <w:t xml:space="preserve"> + n</w:t>
      </w:r>
      <w:r>
        <w:rPr>
          <w:vertAlign w:val="subscript"/>
        </w:rPr>
        <w:t>i=2</w:t>
      </w:r>
      <w:r w:rsidRPr="00581BC8">
        <w:rPr>
          <w:vertAlign w:val="subscript"/>
        </w:rPr>
        <w:t>,</w:t>
      </w:r>
      <w:r>
        <w:rPr>
          <w:vertAlign w:val="subscript"/>
        </w:rPr>
        <w:t xml:space="preserve">b </w:t>
      </w:r>
      <w:r>
        <w:t>+ n</w:t>
      </w:r>
      <w:r>
        <w:rPr>
          <w:vertAlign w:val="subscript"/>
        </w:rPr>
        <w:t>i=3</w:t>
      </w:r>
      <w:r w:rsidRPr="00581BC8">
        <w:rPr>
          <w:vertAlign w:val="subscript"/>
        </w:rPr>
        <w:t>,</w:t>
      </w:r>
      <w:r>
        <w:rPr>
          <w:vertAlign w:val="subscript"/>
        </w:rPr>
        <w:t xml:space="preserve">b </w:t>
      </w:r>
      <w:r>
        <w:t>, es el número total de generaciones de código necesarias para obtener la interfaz usuario final de todas las vistas i para j = b o MoWebA con RIA.</w:t>
      </w:r>
    </w:p>
    <w:p w:rsidR="001A4EC2" w:rsidRDefault="001A4EC2" w:rsidP="001A4EC2">
      <w:proofErr w:type="gramStart"/>
      <w:r>
        <w:t>lca</w:t>
      </w:r>
      <w:r w:rsidRPr="00581BC8">
        <w:rPr>
          <w:vertAlign w:val="subscript"/>
        </w:rPr>
        <w:t>i,</w:t>
      </w:r>
      <w:proofErr w:type="gramEnd"/>
      <w:r w:rsidRPr="00581BC8">
        <w:rPr>
          <w:vertAlign w:val="subscript"/>
        </w:rPr>
        <w:t>j</w:t>
      </w:r>
      <w:r>
        <w:t xml:space="preserve"> = total de líneas de código generadas de manera automática a partir de los modelos PIM de entrada para la vista i empleando el enfoque j.</w:t>
      </w:r>
    </w:p>
    <w:p w:rsidR="001A4EC2" w:rsidRDefault="001A4EC2" w:rsidP="001A4EC2">
      <w:proofErr w:type="gramStart"/>
      <w:r>
        <w:t>lcm</w:t>
      </w:r>
      <w:r w:rsidRPr="00581BC8">
        <w:rPr>
          <w:vertAlign w:val="subscript"/>
        </w:rPr>
        <w:t>i,</w:t>
      </w:r>
      <w:proofErr w:type="gramEnd"/>
      <w:r w:rsidRPr="00581BC8">
        <w:rPr>
          <w:vertAlign w:val="subscript"/>
        </w:rPr>
        <w:t>j</w:t>
      </w:r>
      <w:r>
        <w:t xml:space="preserve"> = total de líneas implementadas manualmente para la vista i empleando el enfoque j.</w:t>
      </w:r>
    </w:p>
    <w:p w:rsidR="001A4EC2" w:rsidRDefault="001A4EC2" w:rsidP="001A4EC2">
      <w:r>
        <w:t>LCA</w:t>
      </w:r>
      <w:r>
        <w:rPr>
          <w:vertAlign w:val="subscript"/>
        </w:rPr>
        <w:t>a</w:t>
      </w:r>
      <w:r>
        <w:t xml:space="preserve"> = lca</w:t>
      </w:r>
      <w:r>
        <w:rPr>
          <w:vertAlign w:val="subscript"/>
        </w:rPr>
        <w:t>i=1</w:t>
      </w:r>
      <w:proofErr w:type="gramStart"/>
      <w:r w:rsidRPr="00581BC8">
        <w:rPr>
          <w:vertAlign w:val="subscript"/>
        </w:rPr>
        <w:t>,</w:t>
      </w:r>
      <w:r>
        <w:rPr>
          <w:vertAlign w:val="subscript"/>
        </w:rPr>
        <w:t>a</w:t>
      </w:r>
      <w:proofErr w:type="gramEnd"/>
      <w:r>
        <w:t xml:space="preserve"> + lca</w:t>
      </w:r>
      <w:r>
        <w:rPr>
          <w:vertAlign w:val="subscript"/>
        </w:rPr>
        <w:t>i=2</w:t>
      </w:r>
      <w:r w:rsidRPr="00581BC8">
        <w:rPr>
          <w:vertAlign w:val="subscript"/>
        </w:rPr>
        <w:t>,</w:t>
      </w:r>
      <w:r>
        <w:rPr>
          <w:vertAlign w:val="subscript"/>
        </w:rPr>
        <w:t>a</w:t>
      </w:r>
      <w:r>
        <w:t xml:space="preserve">  + lca</w:t>
      </w:r>
      <w:r>
        <w:rPr>
          <w:vertAlign w:val="subscript"/>
        </w:rPr>
        <w:t>i=3</w:t>
      </w:r>
      <w:r w:rsidRPr="00581BC8">
        <w:rPr>
          <w:vertAlign w:val="subscript"/>
        </w:rPr>
        <w:t>,</w:t>
      </w:r>
      <w:r>
        <w:rPr>
          <w:vertAlign w:val="subscript"/>
        </w:rPr>
        <w:t>a</w:t>
      </w:r>
      <w:r>
        <w:t xml:space="preserve"> ,  total de líneas de código generadas de manera automática a partir de los modelos PIM de entrada empleando el enfoque a.</w:t>
      </w:r>
    </w:p>
    <w:p w:rsidR="001A4EC2" w:rsidRDefault="001A4EC2" w:rsidP="001A4EC2">
      <w:r>
        <w:t>LCM</w:t>
      </w:r>
      <w:r>
        <w:rPr>
          <w:vertAlign w:val="subscript"/>
        </w:rPr>
        <w:t>a</w:t>
      </w:r>
      <w:r>
        <w:t xml:space="preserve"> = lcm</w:t>
      </w:r>
      <w:r>
        <w:rPr>
          <w:vertAlign w:val="subscript"/>
        </w:rPr>
        <w:t>i=1</w:t>
      </w:r>
      <w:proofErr w:type="gramStart"/>
      <w:r w:rsidRPr="00581BC8">
        <w:rPr>
          <w:vertAlign w:val="subscript"/>
        </w:rPr>
        <w:t>,</w:t>
      </w:r>
      <w:r>
        <w:rPr>
          <w:vertAlign w:val="subscript"/>
        </w:rPr>
        <w:t>a</w:t>
      </w:r>
      <w:proofErr w:type="gramEnd"/>
      <w:r>
        <w:t xml:space="preserve"> + lcm</w:t>
      </w:r>
      <w:r>
        <w:rPr>
          <w:vertAlign w:val="subscript"/>
        </w:rPr>
        <w:t>i=2</w:t>
      </w:r>
      <w:r w:rsidRPr="00581BC8">
        <w:rPr>
          <w:vertAlign w:val="subscript"/>
        </w:rPr>
        <w:t>,</w:t>
      </w:r>
      <w:r>
        <w:rPr>
          <w:vertAlign w:val="subscript"/>
        </w:rPr>
        <w:t>a</w:t>
      </w:r>
      <w:r>
        <w:t xml:space="preserve">  + lcm</w:t>
      </w:r>
      <w:r>
        <w:rPr>
          <w:vertAlign w:val="subscript"/>
        </w:rPr>
        <w:t>i=3</w:t>
      </w:r>
      <w:r w:rsidRPr="00581BC8">
        <w:rPr>
          <w:vertAlign w:val="subscript"/>
        </w:rPr>
        <w:t>,</w:t>
      </w:r>
      <w:r>
        <w:rPr>
          <w:vertAlign w:val="subscript"/>
        </w:rPr>
        <w:t>a</w:t>
      </w:r>
      <w:r>
        <w:t xml:space="preserve"> ,   total de líneas de código implementadas manualmente empleando el enfoque a.</w:t>
      </w:r>
    </w:p>
    <w:p w:rsidR="001A4EC2" w:rsidRDefault="001A4EC2" w:rsidP="001A4EC2">
      <w:r>
        <w:t>LCA</w:t>
      </w:r>
      <w:r>
        <w:rPr>
          <w:vertAlign w:val="subscript"/>
        </w:rPr>
        <w:t>b</w:t>
      </w:r>
      <w:r>
        <w:t xml:space="preserve"> = lca</w:t>
      </w:r>
      <w:r>
        <w:rPr>
          <w:vertAlign w:val="subscript"/>
        </w:rPr>
        <w:t>i=1</w:t>
      </w:r>
      <w:proofErr w:type="gramStart"/>
      <w:r w:rsidRPr="00581BC8">
        <w:rPr>
          <w:vertAlign w:val="subscript"/>
        </w:rPr>
        <w:t>,</w:t>
      </w:r>
      <w:r>
        <w:rPr>
          <w:vertAlign w:val="subscript"/>
        </w:rPr>
        <w:t>b</w:t>
      </w:r>
      <w:proofErr w:type="gramEnd"/>
      <w:r>
        <w:t xml:space="preserve"> + lca</w:t>
      </w:r>
      <w:r>
        <w:rPr>
          <w:vertAlign w:val="subscript"/>
        </w:rPr>
        <w:t>i=2</w:t>
      </w:r>
      <w:r w:rsidRPr="00581BC8">
        <w:rPr>
          <w:vertAlign w:val="subscript"/>
        </w:rPr>
        <w:t>,</w:t>
      </w:r>
      <w:r>
        <w:rPr>
          <w:vertAlign w:val="subscript"/>
        </w:rPr>
        <w:t>b</w:t>
      </w:r>
      <w:r>
        <w:t xml:space="preserve">  + lca</w:t>
      </w:r>
      <w:r>
        <w:rPr>
          <w:vertAlign w:val="subscript"/>
        </w:rPr>
        <w:t>i=3</w:t>
      </w:r>
      <w:r w:rsidRPr="00581BC8">
        <w:rPr>
          <w:vertAlign w:val="subscript"/>
        </w:rPr>
        <w:t>,</w:t>
      </w:r>
      <w:r>
        <w:rPr>
          <w:vertAlign w:val="subscript"/>
        </w:rPr>
        <w:t>b</w:t>
      </w:r>
      <w:r>
        <w:t xml:space="preserve"> ,  total de líneas de código generadas de manera automática a partir de los modelos PIM de entrada empleando el enfoque b.</w:t>
      </w:r>
    </w:p>
    <w:p w:rsidR="001A4EC2" w:rsidRDefault="001A4EC2" w:rsidP="001A4EC2">
      <w:r>
        <w:lastRenderedPageBreak/>
        <w:t>LCM</w:t>
      </w:r>
      <w:r>
        <w:rPr>
          <w:vertAlign w:val="subscript"/>
        </w:rPr>
        <w:t>b</w:t>
      </w:r>
      <w:r>
        <w:t xml:space="preserve"> = lcm</w:t>
      </w:r>
      <w:r>
        <w:rPr>
          <w:vertAlign w:val="subscript"/>
        </w:rPr>
        <w:t>i=1</w:t>
      </w:r>
      <w:proofErr w:type="gramStart"/>
      <w:r w:rsidRPr="00581BC8">
        <w:rPr>
          <w:vertAlign w:val="subscript"/>
        </w:rPr>
        <w:t>,</w:t>
      </w:r>
      <w:r>
        <w:rPr>
          <w:vertAlign w:val="subscript"/>
        </w:rPr>
        <w:t>b</w:t>
      </w:r>
      <w:proofErr w:type="gramEnd"/>
      <w:r>
        <w:t xml:space="preserve"> + lcm</w:t>
      </w:r>
      <w:r>
        <w:rPr>
          <w:vertAlign w:val="subscript"/>
        </w:rPr>
        <w:t>i=2</w:t>
      </w:r>
      <w:r w:rsidRPr="00581BC8">
        <w:rPr>
          <w:vertAlign w:val="subscript"/>
        </w:rPr>
        <w:t>,</w:t>
      </w:r>
      <w:r>
        <w:rPr>
          <w:vertAlign w:val="subscript"/>
        </w:rPr>
        <w:t>b</w:t>
      </w:r>
      <w:r>
        <w:t xml:space="preserve">  + lcm</w:t>
      </w:r>
      <w:r>
        <w:rPr>
          <w:vertAlign w:val="subscript"/>
        </w:rPr>
        <w:t>i=3</w:t>
      </w:r>
      <w:r w:rsidRPr="00581BC8">
        <w:rPr>
          <w:vertAlign w:val="subscript"/>
        </w:rPr>
        <w:t>,</w:t>
      </w:r>
      <w:r>
        <w:rPr>
          <w:vertAlign w:val="subscript"/>
        </w:rPr>
        <w:t>b</w:t>
      </w:r>
      <w:r>
        <w:t xml:space="preserve"> ,   total de líneas de código implementadas manualmente empleando el enfoque b.</w:t>
      </w:r>
    </w:p>
    <w:p w:rsidR="001A4EC2" w:rsidRDefault="001A4EC2" w:rsidP="001A4EC2">
      <w:pPr>
        <w:jc w:val="both"/>
      </w:pPr>
      <w:r>
        <w:t>Las preguntas de investigación 3 y 4 no necesitan de la definición de variables para obtener sus respuestas, sino más bien, por medio de capturas de pantalla comparativas y descripciones detalladas de podrá dar respuesta a las mismas.</w:t>
      </w:r>
    </w:p>
    <w:p w:rsidR="001A4EC2" w:rsidRDefault="001A4EC2" w:rsidP="001A4EC2">
      <w:pPr>
        <w:jc w:val="both"/>
      </w:pPr>
      <w:r>
        <w:t xml:space="preserve">Una generación de código (equivalente a compilar la aplicación) es llevada a cabo para obtener la interfaz final a partir de los modelos de entrada. En cada una de ellas de las generaciones, el código fuente se va refinando a partir de la modificación de los modelos PIM de entrada. </w:t>
      </w:r>
    </w:p>
    <w:p w:rsidR="001A4EC2" w:rsidRPr="004A7E16" w:rsidRDefault="001A4EC2" w:rsidP="001A4EC2">
      <w:pPr>
        <w:rPr>
          <w:b/>
        </w:rPr>
      </w:pPr>
      <w:r w:rsidRPr="004A7E16">
        <w:rPr>
          <w:b/>
        </w:rPr>
        <w:t>5.2.</w:t>
      </w:r>
      <w:r>
        <w:rPr>
          <w:b/>
        </w:rPr>
        <w:t>5</w:t>
      </w:r>
      <w:r w:rsidRPr="004A7E16">
        <w:rPr>
          <w:b/>
        </w:rPr>
        <w:t xml:space="preserve"> Métodos de colección de datos</w:t>
      </w:r>
    </w:p>
    <w:p w:rsidR="001A4EC2" w:rsidRPr="004A7E16" w:rsidRDefault="001A4EC2" w:rsidP="001A4EC2">
      <w:pPr>
        <w:jc w:val="both"/>
      </w:pPr>
      <w:r w:rsidRPr="004A7E16">
        <w:t>Est</w:t>
      </w:r>
      <w:r>
        <w:t>a ilustración se realizó</w:t>
      </w:r>
      <w:r w:rsidRPr="004A7E16">
        <w:t xml:space="preserve">  </w:t>
      </w:r>
      <w:r>
        <w:t>utilizando</w:t>
      </w:r>
      <w:r w:rsidRPr="004A7E16">
        <w:t xml:space="preserve"> </w:t>
      </w:r>
      <w:r>
        <w:t>a</w:t>
      </w:r>
      <w:r w:rsidRPr="004A7E16">
        <w:t xml:space="preserve"> un individuo</w:t>
      </w:r>
      <w:r>
        <w:t xml:space="preserve"> como población</w:t>
      </w:r>
      <w:r w:rsidRPr="004A7E16">
        <w:t xml:space="preserve"> (el autor de la tesis)</w:t>
      </w:r>
      <w:r>
        <w:t>,</w:t>
      </w:r>
      <w:r w:rsidRPr="004A7E16">
        <w:t xml:space="preserve"> tanto para la implementación de las diferentes unidades de análisis, como </w:t>
      </w:r>
      <w:r>
        <w:t>para</w:t>
      </w:r>
      <w:r w:rsidRPr="004A7E16">
        <w:t xml:space="preserve"> la </w:t>
      </w:r>
      <w:r>
        <w:t>re</w:t>
      </w:r>
      <w:r w:rsidRPr="004A7E16">
        <w:t>colección de los datos</w:t>
      </w:r>
      <w:r>
        <w:t xml:space="preserve"> necesarios para responder PI1, PI2 y PI5</w:t>
      </w:r>
      <w:r w:rsidRPr="004A7E16">
        <w:t xml:space="preserve">, por lo tanto no se </w:t>
      </w:r>
      <w:r>
        <w:t>llevaron</w:t>
      </w:r>
      <w:r w:rsidRPr="004A7E16">
        <w:t xml:space="preserve"> a cabo entrevistas ni encuestas</w:t>
      </w:r>
      <w:r>
        <w:t xml:space="preserve"> que son empleadas de manera común en casos de estudio y experimentos.</w:t>
      </w:r>
    </w:p>
    <w:p w:rsidR="001A4EC2" w:rsidRDefault="001A4EC2" w:rsidP="001A4EC2">
      <w:pPr>
        <w:jc w:val="both"/>
      </w:pPr>
      <w:r w:rsidRPr="004A7E16">
        <w:t xml:space="preserve">Teniendo en cuenta este hecho particular,  los datos necesarios para calcular las variables de respuesta, </w:t>
      </w:r>
      <w:r>
        <w:t>fueron</w:t>
      </w:r>
      <w:r w:rsidRPr="004A7E16">
        <w:t xml:space="preserve"> </w:t>
      </w:r>
      <w:r>
        <w:t>re</w:t>
      </w:r>
      <w:r w:rsidRPr="004A7E16">
        <w:t xml:space="preserve">colectados a medida que las unidades funcionales de la aplicación </w:t>
      </w:r>
      <w:r>
        <w:t xml:space="preserve">(las vistas) del </w:t>
      </w:r>
      <w:r w:rsidRPr="004A7E16">
        <w:rPr>
          <w:i/>
        </w:rPr>
        <w:t>Person Manager</w:t>
      </w:r>
      <w:r>
        <w:rPr>
          <w:i/>
        </w:rPr>
        <w:t xml:space="preserve"> </w:t>
      </w:r>
      <w:r>
        <w:t>eran</w:t>
      </w:r>
      <w:r w:rsidRPr="004A7E16">
        <w:t xml:space="preserve"> implementadas.</w:t>
      </w:r>
      <w:r>
        <w:t xml:space="preserve"> Primeramente se recolectó toda la información correspondiente a MoWebA sin RIA y  luego se procedió a la colección de los datos de MoWebA con RIA. Para cada uno de los enfoques, primeramente se recolectaron todos los datos correspondientes a una vista en particular hasta la conclusión de esta. Seguidamente se pasaba a la siguiente vista y se recababan los datos correspondientes y así sucesivamente.</w:t>
      </w:r>
    </w:p>
    <w:p w:rsidR="001A4EC2" w:rsidRPr="004A7E16" w:rsidRDefault="001A4EC2" w:rsidP="001A4EC2">
      <w:pPr>
        <w:jc w:val="both"/>
      </w:pPr>
      <w:r>
        <w:t xml:space="preserve">Para la recolección de los tiempos de modelado para cada una de las vistas del </w:t>
      </w:r>
      <w:r w:rsidRPr="0026353B">
        <w:rPr>
          <w:i/>
        </w:rPr>
        <w:t>Person Manager</w:t>
      </w:r>
      <w:r>
        <w:t xml:space="preserve"> en los distintos enfoques,  se utilizó   la </w:t>
      </w:r>
      <w:fldSimple w:instr=" REF _Ref431052360 \h  \* MERGEFORMAT ">
        <w:r w:rsidRPr="0026353B">
          <w:rPr>
            <w:color w:val="000000" w:themeColor="text1"/>
          </w:rPr>
          <w:t xml:space="preserve">Tabla </w:t>
        </w:r>
        <w:r w:rsidRPr="0026353B">
          <w:rPr>
            <w:noProof/>
            <w:color w:val="000000" w:themeColor="text1"/>
          </w:rPr>
          <w:t>1</w:t>
        </w:r>
      </w:fldSimple>
      <w:r>
        <w:t>, en donde se presentan las variables que deben ser colectadas.</w:t>
      </w:r>
    </w:p>
    <w:tbl>
      <w:tblPr>
        <w:tblStyle w:val="Tablaconcuadrcula"/>
        <w:tblW w:w="0" w:type="auto"/>
        <w:tblLayout w:type="fixed"/>
        <w:tblLook w:val="04A0"/>
      </w:tblPr>
      <w:tblGrid>
        <w:gridCol w:w="2996"/>
        <w:gridCol w:w="2619"/>
        <w:gridCol w:w="2657"/>
      </w:tblGrid>
      <w:tr w:rsidR="001A4EC2" w:rsidRPr="007C3C7E" w:rsidTr="00F77CA6">
        <w:trPr>
          <w:trHeight w:val="408"/>
        </w:trPr>
        <w:tc>
          <w:tcPr>
            <w:tcW w:w="2996" w:type="dxa"/>
          </w:tcPr>
          <w:p w:rsidR="001A4EC2" w:rsidRPr="004A7E16" w:rsidRDefault="001A4EC2" w:rsidP="00066285">
            <w:pPr>
              <w:jc w:val="center"/>
              <w:rPr>
                <w:b/>
                <w:sz w:val="16"/>
              </w:rPr>
            </w:pPr>
            <w:r>
              <w:rPr>
                <w:b/>
                <w:sz w:val="16"/>
              </w:rPr>
              <w:t>Tiempos en minutos de modelado y generación de código para cada i,j</w:t>
            </w:r>
          </w:p>
        </w:tc>
        <w:tc>
          <w:tcPr>
            <w:tcW w:w="2619" w:type="dxa"/>
          </w:tcPr>
          <w:p w:rsidR="001A4EC2" w:rsidRPr="004A7E16" w:rsidRDefault="001A4EC2" w:rsidP="00066285">
            <w:pPr>
              <w:jc w:val="center"/>
              <w:rPr>
                <w:b/>
                <w:sz w:val="16"/>
              </w:rPr>
            </w:pPr>
            <w:r>
              <w:rPr>
                <w:b/>
                <w:sz w:val="16"/>
              </w:rPr>
              <w:t>MoWebA sin RIA (j = a)</w:t>
            </w:r>
          </w:p>
        </w:tc>
        <w:tc>
          <w:tcPr>
            <w:tcW w:w="2657" w:type="dxa"/>
          </w:tcPr>
          <w:p w:rsidR="001A4EC2" w:rsidRPr="004A7E16" w:rsidRDefault="001A4EC2" w:rsidP="00066285">
            <w:pPr>
              <w:jc w:val="center"/>
              <w:rPr>
                <w:b/>
                <w:sz w:val="16"/>
              </w:rPr>
            </w:pPr>
            <w:r>
              <w:rPr>
                <w:b/>
                <w:sz w:val="16"/>
              </w:rPr>
              <w:t>MoWebA con RIA (j = b)</w:t>
            </w:r>
          </w:p>
        </w:tc>
      </w:tr>
      <w:tr w:rsidR="001A4EC2" w:rsidRPr="007C3C7E" w:rsidTr="00F77CA6">
        <w:trPr>
          <w:trHeight w:val="681"/>
        </w:trPr>
        <w:tc>
          <w:tcPr>
            <w:tcW w:w="2996" w:type="dxa"/>
          </w:tcPr>
          <w:p w:rsidR="001A4EC2" w:rsidRPr="004A7E16" w:rsidRDefault="001A4EC2" w:rsidP="00066285">
            <w:pPr>
              <w:spacing w:after="200" w:line="276" w:lineRule="auto"/>
              <w:jc w:val="center"/>
              <w:rPr>
                <w:b/>
                <w:sz w:val="16"/>
              </w:rPr>
            </w:pPr>
            <w:r w:rsidRPr="004A7E16">
              <w:rPr>
                <w:b/>
                <w:sz w:val="16"/>
              </w:rPr>
              <w:t>Agregar persona</w:t>
            </w:r>
            <w:r>
              <w:rPr>
                <w:b/>
                <w:sz w:val="16"/>
              </w:rPr>
              <w:t xml:space="preserve"> (i = 1)</w:t>
            </w:r>
          </w:p>
        </w:tc>
        <w:tc>
          <w:tcPr>
            <w:tcW w:w="2619" w:type="dxa"/>
          </w:tcPr>
          <w:p w:rsidR="001A4EC2" w:rsidRPr="004A7E16" w:rsidRDefault="001A4EC2" w:rsidP="00066285">
            <w:pPr>
              <w:jc w:val="center"/>
              <w:rPr>
                <w:b/>
                <w:sz w:val="16"/>
              </w:rPr>
            </w:pPr>
            <w:r>
              <w:rPr>
                <w:b/>
                <w:sz w:val="16"/>
              </w:rPr>
              <w:t>t</w:t>
            </w:r>
            <w:r w:rsidRPr="0026353B">
              <w:rPr>
                <w:b/>
                <w:sz w:val="16"/>
                <w:vertAlign w:val="subscript"/>
              </w:rPr>
              <w:t>i=1,a</w:t>
            </w:r>
          </w:p>
        </w:tc>
        <w:tc>
          <w:tcPr>
            <w:tcW w:w="2657" w:type="dxa"/>
          </w:tcPr>
          <w:p w:rsidR="001A4EC2" w:rsidRPr="004A7E16" w:rsidRDefault="001A4EC2" w:rsidP="00066285">
            <w:pPr>
              <w:spacing w:after="200" w:line="276" w:lineRule="auto"/>
              <w:jc w:val="center"/>
              <w:rPr>
                <w:b/>
                <w:sz w:val="16"/>
              </w:rPr>
            </w:pPr>
            <w:r>
              <w:rPr>
                <w:b/>
                <w:sz w:val="16"/>
              </w:rPr>
              <w:t>t</w:t>
            </w:r>
            <w:r w:rsidRPr="008021B7">
              <w:rPr>
                <w:b/>
                <w:sz w:val="16"/>
                <w:vertAlign w:val="subscript"/>
              </w:rPr>
              <w:t>i=1,</w:t>
            </w:r>
            <w:r>
              <w:rPr>
                <w:b/>
                <w:sz w:val="16"/>
                <w:vertAlign w:val="subscript"/>
              </w:rPr>
              <w:t>b</w:t>
            </w:r>
          </w:p>
        </w:tc>
      </w:tr>
      <w:tr w:rsidR="001A4EC2" w:rsidRPr="007C3C7E" w:rsidTr="00F77CA6">
        <w:trPr>
          <w:trHeight w:val="669"/>
        </w:trPr>
        <w:tc>
          <w:tcPr>
            <w:tcW w:w="2996" w:type="dxa"/>
          </w:tcPr>
          <w:p w:rsidR="001A4EC2" w:rsidRPr="004A7E16" w:rsidRDefault="001A4EC2" w:rsidP="00066285">
            <w:pPr>
              <w:spacing w:after="200" w:line="276" w:lineRule="auto"/>
              <w:jc w:val="center"/>
              <w:rPr>
                <w:b/>
                <w:sz w:val="16"/>
              </w:rPr>
            </w:pPr>
            <w:r>
              <w:rPr>
                <w:b/>
                <w:sz w:val="16"/>
              </w:rPr>
              <w:t>Listar</w:t>
            </w:r>
            <w:r w:rsidRPr="004A7E16">
              <w:rPr>
                <w:b/>
                <w:sz w:val="16"/>
              </w:rPr>
              <w:t xml:space="preserve"> persona</w:t>
            </w:r>
            <w:r>
              <w:rPr>
                <w:b/>
                <w:sz w:val="16"/>
              </w:rPr>
              <w:t>s (i = 2)</w:t>
            </w:r>
          </w:p>
        </w:tc>
        <w:tc>
          <w:tcPr>
            <w:tcW w:w="2619" w:type="dxa"/>
          </w:tcPr>
          <w:p w:rsidR="001A4EC2" w:rsidRPr="004A7E16" w:rsidRDefault="001A4EC2" w:rsidP="00066285">
            <w:pPr>
              <w:jc w:val="center"/>
              <w:rPr>
                <w:b/>
                <w:sz w:val="16"/>
              </w:rPr>
            </w:pPr>
            <w:r>
              <w:rPr>
                <w:b/>
                <w:sz w:val="16"/>
              </w:rPr>
              <w:t>t</w:t>
            </w:r>
            <w:r w:rsidRPr="0026353B">
              <w:rPr>
                <w:b/>
                <w:sz w:val="16"/>
                <w:vertAlign w:val="subscript"/>
              </w:rPr>
              <w:t>i=2,a</w:t>
            </w:r>
          </w:p>
        </w:tc>
        <w:tc>
          <w:tcPr>
            <w:tcW w:w="2657" w:type="dxa"/>
          </w:tcPr>
          <w:p w:rsidR="001A4EC2" w:rsidRPr="004A7E16" w:rsidRDefault="001A4EC2" w:rsidP="00066285">
            <w:pPr>
              <w:spacing w:after="200" w:line="276" w:lineRule="auto"/>
              <w:jc w:val="center"/>
              <w:rPr>
                <w:b/>
                <w:sz w:val="16"/>
              </w:rPr>
            </w:pPr>
            <w:r>
              <w:rPr>
                <w:b/>
                <w:sz w:val="16"/>
              </w:rPr>
              <w:t>t</w:t>
            </w:r>
            <w:r w:rsidRPr="008021B7">
              <w:rPr>
                <w:b/>
                <w:sz w:val="16"/>
                <w:vertAlign w:val="subscript"/>
              </w:rPr>
              <w:t>i=2,</w:t>
            </w:r>
            <w:r>
              <w:rPr>
                <w:b/>
                <w:sz w:val="16"/>
                <w:vertAlign w:val="subscript"/>
              </w:rPr>
              <w:t>b</w:t>
            </w:r>
          </w:p>
        </w:tc>
      </w:tr>
      <w:tr w:rsidR="001A4EC2" w:rsidRPr="007C3C7E" w:rsidTr="00F77CA6">
        <w:trPr>
          <w:trHeight w:val="669"/>
        </w:trPr>
        <w:tc>
          <w:tcPr>
            <w:tcW w:w="2996" w:type="dxa"/>
          </w:tcPr>
          <w:p w:rsidR="001A4EC2" w:rsidRPr="004A7E16" w:rsidRDefault="001A4EC2" w:rsidP="00066285">
            <w:pPr>
              <w:spacing w:after="200" w:line="276" w:lineRule="auto"/>
              <w:jc w:val="center"/>
              <w:rPr>
                <w:b/>
                <w:sz w:val="16"/>
              </w:rPr>
            </w:pPr>
            <w:r w:rsidRPr="004A7E16">
              <w:rPr>
                <w:b/>
                <w:sz w:val="16"/>
              </w:rPr>
              <w:t>Remover persona</w:t>
            </w:r>
            <w:r>
              <w:rPr>
                <w:b/>
                <w:sz w:val="16"/>
              </w:rPr>
              <w:t>( i = 3)</w:t>
            </w:r>
          </w:p>
        </w:tc>
        <w:tc>
          <w:tcPr>
            <w:tcW w:w="2619" w:type="dxa"/>
          </w:tcPr>
          <w:p w:rsidR="001A4EC2" w:rsidRPr="004A7E16" w:rsidRDefault="001A4EC2" w:rsidP="00066285">
            <w:pPr>
              <w:jc w:val="center"/>
              <w:rPr>
                <w:b/>
                <w:sz w:val="16"/>
              </w:rPr>
            </w:pPr>
            <w:r>
              <w:rPr>
                <w:b/>
                <w:sz w:val="16"/>
              </w:rPr>
              <w:t>t</w:t>
            </w:r>
            <w:r w:rsidRPr="0026353B">
              <w:rPr>
                <w:b/>
                <w:sz w:val="16"/>
                <w:vertAlign w:val="subscript"/>
              </w:rPr>
              <w:t>i=3,a</w:t>
            </w:r>
          </w:p>
        </w:tc>
        <w:tc>
          <w:tcPr>
            <w:tcW w:w="2657" w:type="dxa"/>
          </w:tcPr>
          <w:p w:rsidR="001A4EC2" w:rsidRPr="004A7E16" w:rsidRDefault="001A4EC2" w:rsidP="00066285">
            <w:pPr>
              <w:spacing w:after="200" w:line="276" w:lineRule="auto"/>
              <w:jc w:val="center"/>
              <w:rPr>
                <w:b/>
                <w:sz w:val="16"/>
              </w:rPr>
            </w:pPr>
            <w:r>
              <w:rPr>
                <w:b/>
                <w:sz w:val="16"/>
              </w:rPr>
              <w:t>t</w:t>
            </w:r>
            <w:r w:rsidRPr="008021B7">
              <w:rPr>
                <w:b/>
                <w:sz w:val="16"/>
                <w:vertAlign w:val="subscript"/>
              </w:rPr>
              <w:t>i=3,</w:t>
            </w:r>
            <w:r>
              <w:rPr>
                <w:b/>
                <w:sz w:val="16"/>
                <w:vertAlign w:val="subscript"/>
              </w:rPr>
              <w:t>b</w:t>
            </w:r>
          </w:p>
        </w:tc>
      </w:tr>
      <w:tr w:rsidR="001A4EC2" w:rsidRPr="0090573E" w:rsidTr="00F77CA6">
        <w:trPr>
          <w:trHeight w:val="438"/>
        </w:trPr>
        <w:tc>
          <w:tcPr>
            <w:tcW w:w="2996" w:type="dxa"/>
          </w:tcPr>
          <w:p w:rsidR="001A4EC2" w:rsidRPr="004A7E16" w:rsidRDefault="001A4EC2" w:rsidP="00066285">
            <w:pPr>
              <w:spacing w:after="200" w:line="276" w:lineRule="auto"/>
              <w:jc w:val="center"/>
              <w:rPr>
                <w:b/>
                <w:sz w:val="16"/>
              </w:rPr>
            </w:pPr>
            <w:r w:rsidRPr="004A7E16">
              <w:rPr>
                <w:b/>
                <w:sz w:val="16"/>
              </w:rPr>
              <w:t>Totales</w:t>
            </w:r>
          </w:p>
        </w:tc>
        <w:tc>
          <w:tcPr>
            <w:tcW w:w="2619" w:type="dxa"/>
          </w:tcPr>
          <w:p w:rsidR="001A4EC2" w:rsidRPr="0026353B" w:rsidRDefault="001A4EC2" w:rsidP="00066285">
            <w:pPr>
              <w:spacing w:after="200" w:line="276" w:lineRule="auto"/>
              <w:jc w:val="center"/>
              <w:rPr>
                <w:b/>
                <w:sz w:val="16"/>
                <w:lang w:val="en-US"/>
              </w:rPr>
            </w:pPr>
            <w:r w:rsidRPr="0026353B">
              <w:rPr>
                <w:b/>
                <w:sz w:val="16"/>
                <w:lang w:val="en-US"/>
              </w:rPr>
              <w:t>T</w:t>
            </w:r>
            <w:r w:rsidRPr="0026353B">
              <w:rPr>
                <w:b/>
                <w:sz w:val="16"/>
                <w:vertAlign w:val="subscript"/>
                <w:lang w:val="en-US"/>
              </w:rPr>
              <w:t>ew}r+</w:t>
            </w:r>
            <w:r w:rsidRPr="0026353B">
              <w:rPr>
                <w:b/>
                <w:sz w:val="16"/>
                <w:lang w:val="en-US"/>
              </w:rPr>
              <w:t xml:space="preserve"> = t</w:t>
            </w:r>
            <w:r w:rsidRPr="0026353B">
              <w:rPr>
                <w:b/>
                <w:sz w:val="16"/>
                <w:vertAlign w:val="subscript"/>
                <w:lang w:val="en-US"/>
              </w:rPr>
              <w:t>i=1,a</w:t>
            </w:r>
            <w:r w:rsidRPr="0026353B">
              <w:rPr>
                <w:b/>
                <w:sz w:val="16"/>
                <w:lang w:val="en-US"/>
              </w:rPr>
              <w:t>+ t</w:t>
            </w:r>
            <w:r w:rsidRPr="0026353B">
              <w:rPr>
                <w:b/>
                <w:sz w:val="16"/>
                <w:vertAlign w:val="subscript"/>
                <w:lang w:val="en-US"/>
              </w:rPr>
              <w:t xml:space="preserve">i=2,a </w:t>
            </w:r>
            <w:r w:rsidRPr="0026353B">
              <w:rPr>
                <w:b/>
                <w:sz w:val="16"/>
                <w:lang w:val="en-US"/>
              </w:rPr>
              <w:t>+ t</w:t>
            </w:r>
            <w:r w:rsidRPr="0026353B">
              <w:rPr>
                <w:b/>
                <w:sz w:val="16"/>
                <w:vertAlign w:val="subscript"/>
                <w:lang w:val="en-US"/>
              </w:rPr>
              <w:t>i=3,a</w:t>
            </w:r>
          </w:p>
        </w:tc>
        <w:tc>
          <w:tcPr>
            <w:tcW w:w="2657" w:type="dxa"/>
          </w:tcPr>
          <w:p w:rsidR="001A4EC2" w:rsidRPr="0026353B" w:rsidRDefault="001A4EC2" w:rsidP="00066285">
            <w:pPr>
              <w:keepNext/>
              <w:spacing w:after="200" w:line="276" w:lineRule="auto"/>
              <w:jc w:val="center"/>
              <w:rPr>
                <w:b/>
                <w:sz w:val="16"/>
                <w:lang w:val="en-US"/>
              </w:rPr>
            </w:pPr>
            <w:r>
              <w:rPr>
                <w:b/>
                <w:sz w:val="16"/>
                <w:lang w:val="en-US"/>
              </w:rPr>
              <w:t>T</w:t>
            </w:r>
            <w:r w:rsidRPr="0026353B">
              <w:rPr>
                <w:b/>
                <w:sz w:val="16"/>
                <w:vertAlign w:val="subscript"/>
                <w:lang w:val="en-US"/>
              </w:rPr>
              <w:t>b</w:t>
            </w:r>
            <w:r w:rsidRPr="0026353B">
              <w:rPr>
                <w:b/>
                <w:sz w:val="16"/>
                <w:lang w:val="en-US"/>
              </w:rPr>
              <w:t xml:space="preserve"> = t</w:t>
            </w:r>
            <w:r w:rsidRPr="0026353B">
              <w:rPr>
                <w:b/>
                <w:sz w:val="16"/>
                <w:vertAlign w:val="subscript"/>
                <w:lang w:val="en-US"/>
              </w:rPr>
              <w:t>i=1,b</w:t>
            </w:r>
            <w:r w:rsidRPr="0026353B">
              <w:rPr>
                <w:b/>
                <w:sz w:val="16"/>
                <w:lang w:val="en-US"/>
              </w:rPr>
              <w:t>+ t</w:t>
            </w:r>
            <w:r w:rsidRPr="0026353B">
              <w:rPr>
                <w:b/>
                <w:sz w:val="16"/>
                <w:vertAlign w:val="subscript"/>
                <w:lang w:val="en-US"/>
              </w:rPr>
              <w:t xml:space="preserve">i=2,b </w:t>
            </w:r>
            <w:r w:rsidRPr="0026353B">
              <w:rPr>
                <w:b/>
                <w:sz w:val="16"/>
                <w:lang w:val="en-US"/>
              </w:rPr>
              <w:t>+ t</w:t>
            </w:r>
            <w:r w:rsidRPr="0026353B">
              <w:rPr>
                <w:b/>
                <w:sz w:val="16"/>
                <w:vertAlign w:val="subscript"/>
                <w:lang w:val="en-US"/>
              </w:rPr>
              <w:t>i=3,</w:t>
            </w:r>
            <w:r>
              <w:rPr>
                <w:b/>
                <w:sz w:val="16"/>
                <w:vertAlign w:val="subscript"/>
                <w:lang w:val="en-US"/>
              </w:rPr>
              <w:t>b</w:t>
            </w:r>
          </w:p>
        </w:tc>
      </w:tr>
    </w:tbl>
    <w:p w:rsidR="001A4EC2" w:rsidRPr="0026353B" w:rsidRDefault="001A4EC2" w:rsidP="001A4EC2">
      <w:pPr>
        <w:pStyle w:val="Epgrafe"/>
        <w:rPr>
          <w:color w:val="000000" w:themeColor="text1"/>
          <w:lang w:val="es-PY"/>
        </w:rPr>
      </w:pPr>
      <w:bookmarkStart w:id="177" w:name="_Ref431358886"/>
      <w:r w:rsidRPr="0026353B">
        <w:rPr>
          <w:color w:val="000000" w:themeColor="text1"/>
        </w:rPr>
        <w:t xml:space="preserve">Tabla </w:t>
      </w:r>
      <w:bookmarkStart w:id="178" w:name="_Ref431052360"/>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1</w:t>
      </w:r>
      <w:r w:rsidR="00251071">
        <w:rPr>
          <w:color w:val="000000" w:themeColor="text1"/>
        </w:rPr>
        <w:fldChar w:fldCharType="end"/>
      </w:r>
      <w:bookmarkEnd w:id="177"/>
      <w:bookmarkEnd w:id="178"/>
      <w:r w:rsidRPr="0026353B">
        <w:rPr>
          <w:b w:val="0"/>
          <w:color w:val="000000" w:themeColor="text1"/>
        </w:rPr>
        <w:t xml:space="preserve"> Tiempo de modelado para cada uno de las vistas del Person Manager en cado uno de los enfoques.</w:t>
      </w:r>
    </w:p>
    <w:p w:rsidR="001A4EC2" w:rsidRDefault="001A4EC2" w:rsidP="001A4EC2">
      <w:r>
        <w:t xml:space="preserve">Para recolectar el número de generaciones de código para cada una de las vistas del </w:t>
      </w:r>
      <w:r w:rsidRPr="000E3DDA">
        <w:rPr>
          <w:i/>
        </w:rPr>
        <w:t>Person Manager</w:t>
      </w:r>
      <w:r>
        <w:t xml:space="preserve"> en los distintos enfoques,  se utilizó   la </w:t>
      </w:r>
      <w:fldSimple w:instr=" REF _Ref431054248 \h  \* MERGEFORMAT ">
        <w:r w:rsidRPr="0026353B">
          <w:rPr>
            <w:color w:val="000000" w:themeColor="text1"/>
          </w:rPr>
          <w:t>Ta</w:t>
        </w:r>
        <w:r w:rsidRPr="0026353B">
          <w:rPr>
            <w:color w:val="000000" w:themeColor="text1"/>
          </w:rPr>
          <w:t>b</w:t>
        </w:r>
        <w:r w:rsidRPr="0026353B">
          <w:rPr>
            <w:color w:val="000000" w:themeColor="text1"/>
          </w:rPr>
          <w:t xml:space="preserve">la </w:t>
        </w:r>
        <w:r w:rsidRPr="0026353B">
          <w:rPr>
            <w:noProof/>
            <w:color w:val="000000" w:themeColor="text1"/>
          </w:rPr>
          <w:t>2</w:t>
        </w:r>
      </w:fldSimple>
      <w:r>
        <w:t>, en donde se presentan las variables que deben ser colectadas.</w:t>
      </w:r>
    </w:p>
    <w:tbl>
      <w:tblPr>
        <w:tblStyle w:val="Tablaconcuadrcula"/>
        <w:tblW w:w="0" w:type="auto"/>
        <w:tblLook w:val="04A0"/>
      </w:tblPr>
      <w:tblGrid>
        <w:gridCol w:w="2760"/>
        <w:gridCol w:w="2760"/>
        <w:gridCol w:w="2761"/>
      </w:tblGrid>
      <w:tr w:rsidR="001A4EC2" w:rsidTr="00AB1D4F">
        <w:trPr>
          <w:trHeight w:val="824"/>
        </w:trPr>
        <w:tc>
          <w:tcPr>
            <w:tcW w:w="2760" w:type="dxa"/>
          </w:tcPr>
          <w:p w:rsidR="001A4EC2" w:rsidRDefault="001A4EC2" w:rsidP="00066285">
            <w:r>
              <w:rPr>
                <w:b/>
                <w:sz w:val="16"/>
              </w:rPr>
              <w:lastRenderedPageBreak/>
              <w:t>Número de generaciones de código para cada i,j</w:t>
            </w:r>
          </w:p>
        </w:tc>
        <w:tc>
          <w:tcPr>
            <w:tcW w:w="2760" w:type="dxa"/>
          </w:tcPr>
          <w:p w:rsidR="001A4EC2" w:rsidRDefault="001A4EC2" w:rsidP="00066285">
            <w:r>
              <w:rPr>
                <w:b/>
                <w:sz w:val="16"/>
              </w:rPr>
              <w:t>MoWebA sin RIA (j = a)</w:t>
            </w:r>
          </w:p>
        </w:tc>
        <w:tc>
          <w:tcPr>
            <w:tcW w:w="2761" w:type="dxa"/>
          </w:tcPr>
          <w:p w:rsidR="001A4EC2" w:rsidRDefault="001A4EC2" w:rsidP="00066285">
            <w:r>
              <w:rPr>
                <w:b/>
                <w:sz w:val="16"/>
              </w:rPr>
              <w:t>MoWebA con RIA (j = b)</w:t>
            </w:r>
          </w:p>
        </w:tc>
      </w:tr>
      <w:tr w:rsidR="001A4EC2" w:rsidTr="00AB1D4F">
        <w:trPr>
          <w:trHeight w:val="402"/>
        </w:trPr>
        <w:tc>
          <w:tcPr>
            <w:tcW w:w="2760" w:type="dxa"/>
          </w:tcPr>
          <w:p w:rsidR="001A4EC2" w:rsidRDefault="001A4EC2" w:rsidP="00066285">
            <w:r w:rsidRPr="004A7E16">
              <w:rPr>
                <w:b/>
                <w:sz w:val="16"/>
              </w:rPr>
              <w:t>Agregar persona</w:t>
            </w:r>
            <w:r>
              <w:rPr>
                <w:b/>
                <w:sz w:val="16"/>
              </w:rPr>
              <w:t xml:space="preserve"> (i = 1)</w:t>
            </w:r>
          </w:p>
        </w:tc>
        <w:tc>
          <w:tcPr>
            <w:tcW w:w="2760" w:type="dxa"/>
          </w:tcPr>
          <w:p w:rsidR="001A4EC2" w:rsidRPr="00FE3225" w:rsidRDefault="001A4EC2" w:rsidP="00066285">
            <w:r w:rsidRPr="0026353B">
              <w:rPr>
                <w:sz w:val="16"/>
              </w:rPr>
              <w:t>n</w:t>
            </w:r>
            <w:r w:rsidRPr="0026353B">
              <w:rPr>
                <w:sz w:val="16"/>
                <w:vertAlign w:val="subscript"/>
              </w:rPr>
              <w:t>i=1,a</w:t>
            </w:r>
          </w:p>
        </w:tc>
        <w:tc>
          <w:tcPr>
            <w:tcW w:w="2761" w:type="dxa"/>
          </w:tcPr>
          <w:p w:rsidR="001A4EC2" w:rsidRPr="00FE3225" w:rsidRDefault="001A4EC2" w:rsidP="00066285">
            <w:r w:rsidRPr="0026353B">
              <w:rPr>
                <w:sz w:val="16"/>
              </w:rPr>
              <w:t>n</w:t>
            </w:r>
            <w:r w:rsidRPr="0026353B">
              <w:rPr>
                <w:sz w:val="16"/>
                <w:vertAlign w:val="subscript"/>
              </w:rPr>
              <w:t>i=1,b</w:t>
            </w:r>
          </w:p>
        </w:tc>
      </w:tr>
      <w:tr w:rsidR="001A4EC2" w:rsidTr="00AB1D4F">
        <w:trPr>
          <w:trHeight w:val="402"/>
        </w:trPr>
        <w:tc>
          <w:tcPr>
            <w:tcW w:w="2760" w:type="dxa"/>
          </w:tcPr>
          <w:p w:rsidR="001A4EC2" w:rsidRDefault="001A4EC2" w:rsidP="00066285">
            <w:r>
              <w:rPr>
                <w:b/>
                <w:sz w:val="16"/>
              </w:rPr>
              <w:t>Listar</w:t>
            </w:r>
            <w:r w:rsidRPr="004A7E16">
              <w:rPr>
                <w:b/>
                <w:sz w:val="16"/>
              </w:rPr>
              <w:t xml:space="preserve"> persona</w:t>
            </w:r>
            <w:r>
              <w:rPr>
                <w:b/>
                <w:sz w:val="16"/>
              </w:rPr>
              <w:t>s (i = 2)</w:t>
            </w:r>
          </w:p>
        </w:tc>
        <w:tc>
          <w:tcPr>
            <w:tcW w:w="2760" w:type="dxa"/>
          </w:tcPr>
          <w:p w:rsidR="001A4EC2" w:rsidRPr="00FE3225" w:rsidRDefault="001A4EC2" w:rsidP="00066285">
            <w:r w:rsidRPr="0026353B">
              <w:rPr>
                <w:sz w:val="16"/>
              </w:rPr>
              <w:t>n</w:t>
            </w:r>
            <w:r w:rsidRPr="0026353B">
              <w:rPr>
                <w:sz w:val="16"/>
                <w:vertAlign w:val="subscript"/>
              </w:rPr>
              <w:t>i=2,a</w:t>
            </w:r>
          </w:p>
        </w:tc>
        <w:tc>
          <w:tcPr>
            <w:tcW w:w="2761" w:type="dxa"/>
          </w:tcPr>
          <w:p w:rsidR="001A4EC2" w:rsidRPr="00FE3225" w:rsidRDefault="001A4EC2" w:rsidP="00066285">
            <w:r w:rsidRPr="0026353B">
              <w:rPr>
                <w:sz w:val="16"/>
              </w:rPr>
              <w:t>n</w:t>
            </w:r>
            <w:r w:rsidRPr="0026353B">
              <w:rPr>
                <w:sz w:val="16"/>
                <w:vertAlign w:val="subscript"/>
              </w:rPr>
              <w:t>i=2,b</w:t>
            </w:r>
          </w:p>
        </w:tc>
      </w:tr>
      <w:tr w:rsidR="001A4EC2" w:rsidTr="00AB1D4F">
        <w:trPr>
          <w:trHeight w:val="421"/>
        </w:trPr>
        <w:tc>
          <w:tcPr>
            <w:tcW w:w="2760" w:type="dxa"/>
          </w:tcPr>
          <w:p w:rsidR="001A4EC2" w:rsidRDefault="001A4EC2" w:rsidP="00066285">
            <w:r w:rsidRPr="004A7E16">
              <w:rPr>
                <w:b/>
                <w:sz w:val="16"/>
              </w:rPr>
              <w:t>Remover persona</w:t>
            </w:r>
            <w:r>
              <w:rPr>
                <w:b/>
                <w:sz w:val="16"/>
              </w:rPr>
              <w:t>( i = 3)</w:t>
            </w:r>
          </w:p>
        </w:tc>
        <w:tc>
          <w:tcPr>
            <w:tcW w:w="2760" w:type="dxa"/>
          </w:tcPr>
          <w:p w:rsidR="001A4EC2" w:rsidRPr="00FE3225" w:rsidRDefault="001A4EC2" w:rsidP="00066285">
            <w:r w:rsidRPr="0026353B">
              <w:rPr>
                <w:sz w:val="16"/>
              </w:rPr>
              <w:t>n</w:t>
            </w:r>
            <w:r w:rsidRPr="0026353B">
              <w:rPr>
                <w:sz w:val="16"/>
                <w:vertAlign w:val="subscript"/>
              </w:rPr>
              <w:t>i=3,a</w:t>
            </w:r>
          </w:p>
        </w:tc>
        <w:tc>
          <w:tcPr>
            <w:tcW w:w="2761" w:type="dxa"/>
          </w:tcPr>
          <w:p w:rsidR="001A4EC2" w:rsidRPr="00FE3225" w:rsidRDefault="001A4EC2" w:rsidP="00066285">
            <w:r w:rsidRPr="0026353B">
              <w:rPr>
                <w:sz w:val="16"/>
              </w:rPr>
              <w:t>n</w:t>
            </w:r>
            <w:r w:rsidRPr="0026353B">
              <w:rPr>
                <w:sz w:val="16"/>
                <w:vertAlign w:val="subscript"/>
              </w:rPr>
              <w:t>i=3,b</w:t>
            </w:r>
          </w:p>
        </w:tc>
      </w:tr>
      <w:tr w:rsidR="001A4EC2" w:rsidTr="00AB1D4F">
        <w:trPr>
          <w:trHeight w:val="402"/>
        </w:trPr>
        <w:tc>
          <w:tcPr>
            <w:tcW w:w="2760" w:type="dxa"/>
          </w:tcPr>
          <w:p w:rsidR="001A4EC2" w:rsidRDefault="001A4EC2" w:rsidP="00066285">
            <w:r w:rsidRPr="004A7E16">
              <w:rPr>
                <w:b/>
                <w:sz w:val="16"/>
              </w:rPr>
              <w:t>Totales</w:t>
            </w:r>
          </w:p>
        </w:tc>
        <w:tc>
          <w:tcPr>
            <w:tcW w:w="2760" w:type="dxa"/>
          </w:tcPr>
          <w:p w:rsidR="001A4EC2" w:rsidRPr="00FE3225" w:rsidRDefault="001A4EC2" w:rsidP="00066285">
            <w:r w:rsidRPr="0026353B">
              <w:rPr>
                <w:sz w:val="16"/>
                <w:lang w:val="es-PY"/>
              </w:rPr>
              <w:t>N</w:t>
            </w:r>
            <w:r w:rsidRPr="0026353B">
              <w:rPr>
                <w:sz w:val="16"/>
                <w:vertAlign w:val="subscript"/>
                <w:lang w:val="es-PY"/>
              </w:rPr>
              <w:t>a</w:t>
            </w:r>
            <w:r w:rsidRPr="0026353B">
              <w:rPr>
                <w:sz w:val="16"/>
                <w:lang w:val="es-PY"/>
              </w:rPr>
              <w:t xml:space="preserve"> = n</w:t>
            </w:r>
            <w:r w:rsidRPr="0026353B">
              <w:rPr>
                <w:sz w:val="16"/>
                <w:vertAlign w:val="subscript"/>
                <w:lang w:val="es-PY"/>
              </w:rPr>
              <w:t>i=1,a</w:t>
            </w:r>
            <w:r w:rsidRPr="0026353B">
              <w:rPr>
                <w:sz w:val="16"/>
                <w:lang w:val="es-PY"/>
              </w:rPr>
              <w:t>+ n</w:t>
            </w:r>
            <w:r w:rsidRPr="0026353B">
              <w:rPr>
                <w:sz w:val="16"/>
                <w:vertAlign w:val="subscript"/>
                <w:lang w:val="es-PY"/>
              </w:rPr>
              <w:t xml:space="preserve">i=2,a </w:t>
            </w:r>
            <w:r w:rsidRPr="0026353B">
              <w:rPr>
                <w:sz w:val="16"/>
                <w:lang w:val="es-PY"/>
              </w:rPr>
              <w:t>+ n</w:t>
            </w:r>
            <w:r w:rsidRPr="0026353B">
              <w:rPr>
                <w:sz w:val="16"/>
                <w:vertAlign w:val="subscript"/>
                <w:lang w:val="es-PY"/>
              </w:rPr>
              <w:t>i=3,a</w:t>
            </w:r>
          </w:p>
        </w:tc>
        <w:tc>
          <w:tcPr>
            <w:tcW w:w="2761" w:type="dxa"/>
          </w:tcPr>
          <w:p w:rsidR="001A4EC2" w:rsidRDefault="001A4EC2" w:rsidP="00066285">
            <w:pPr>
              <w:keepNext/>
            </w:pPr>
            <w:r w:rsidRPr="0026353B">
              <w:rPr>
                <w:sz w:val="16"/>
                <w:lang w:val="es-PY"/>
              </w:rPr>
              <w:t>N</w:t>
            </w:r>
            <w:r w:rsidRPr="0026353B">
              <w:rPr>
                <w:sz w:val="16"/>
                <w:vertAlign w:val="subscript"/>
                <w:lang w:val="es-PY"/>
              </w:rPr>
              <w:t>b</w:t>
            </w:r>
            <w:r w:rsidRPr="0026353B">
              <w:rPr>
                <w:sz w:val="16"/>
                <w:lang w:val="es-PY"/>
              </w:rPr>
              <w:t xml:space="preserve"> = n</w:t>
            </w:r>
            <w:r w:rsidRPr="0026353B">
              <w:rPr>
                <w:sz w:val="16"/>
                <w:vertAlign w:val="subscript"/>
                <w:lang w:val="es-PY"/>
              </w:rPr>
              <w:t>i=1,b</w:t>
            </w:r>
            <w:r w:rsidRPr="0026353B">
              <w:rPr>
                <w:sz w:val="16"/>
                <w:lang w:val="es-PY"/>
              </w:rPr>
              <w:t>+ n</w:t>
            </w:r>
            <w:r w:rsidRPr="0026353B">
              <w:rPr>
                <w:sz w:val="16"/>
                <w:vertAlign w:val="subscript"/>
                <w:lang w:val="es-PY"/>
              </w:rPr>
              <w:t xml:space="preserve">i=2,b </w:t>
            </w:r>
            <w:r w:rsidRPr="0026353B">
              <w:rPr>
                <w:sz w:val="16"/>
                <w:lang w:val="es-PY"/>
              </w:rPr>
              <w:t>+ n</w:t>
            </w:r>
            <w:r w:rsidRPr="0026353B">
              <w:rPr>
                <w:sz w:val="16"/>
                <w:vertAlign w:val="subscript"/>
                <w:lang w:val="es-PY"/>
              </w:rPr>
              <w:t>i=3,b</w:t>
            </w:r>
          </w:p>
        </w:tc>
      </w:tr>
    </w:tbl>
    <w:p w:rsidR="001A4EC2" w:rsidRPr="00631040" w:rsidRDefault="001A4EC2" w:rsidP="001A4EC2">
      <w:pPr>
        <w:pStyle w:val="Epgrafe"/>
      </w:pPr>
      <w:bookmarkStart w:id="179" w:name="_Ref431054248"/>
      <w:r w:rsidRPr="00211800">
        <w:rPr>
          <w:bCs w:val="0"/>
          <w:color w:val="000000" w:themeColor="text1"/>
        </w:rPr>
        <w:t xml:space="preserve">Tabla </w:t>
      </w:r>
      <w:r w:rsidR="00251071" w:rsidRPr="00211800">
        <w:rPr>
          <w:bCs w:val="0"/>
          <w:color w:val="000000" w:themeColor="text1"/>
        </w:rPr>
        <w:fldChar w:fldCharType="begin"/>
      </w:r>
      <w:r w:rsidRPr="00211800">
        <w:rPr>
          <w:color w:val="000000" w:themeColor="text1"/>
        </w:rPr>
        <w:instrText xml:space="preserve"> SEQ Tabla \* ARABIC </w:instrText>
      </w:r>
      <w:r w:rsidR="00251071" w:rsidRPr="00211800">
        <w:rPr>
          <w:bCs w:val="0"/>
          <w:color w:val="000000" w:themeColor="text1"/>
        </w:rPr>
        <w:fldChar w:fldCharType="separate"/>
      </w:r>
      <w:r w:rsidRPr="00211800">
        <w:rPr>
          <w:noProof/>
          <w:color w:val="000000" w:themeColor="text1"/>
        </w:rPr>
        <w:t>2</w:t>
      </w:r>
      <w:r w:rsidR="00251071" w:rsidRPr="00211800">
        <w:rPr>
          <w:bCs w:val="0"/>
          <w:color w:val="000000" w:themeColor="text1"/>
        </w:rPr>
        <w:fldChar w:fldCharType="end"/>
      </w:r>
      <w:bookmarkEnd w:id="179"/>
      <w:r w:rsidRPr="0026353B">
        <w:rPr>
          <w:b w:val="0"/>
          <w:bCs w:val="0"/>
          <w:color w:val="000000" w:themeColor="text1"/>
        </w:rPr>
        <w:t xml:space="preserve"> Numero de generaciones de código para cada una de las vistas del </w:t>
      </w:r>
      <w:r w:rsidRPr="0026353B">
        <w:rPr>
          <w:b w:val="0"/>
          <w:bCs w:val="0"/>
          <w:i/>
          <w:color w:val="000000" w:themeColor="text1"/>
        </w:rPr>
        <w:t>Person Manager</w:t>
      </w:r>
      <w:r w:rsidRPr="0026353B">
        <w:rPr>
          <w:b w:val="0"/>
          <w:bCs w:val="0"/>
          <w:color w:val="000000" w:themeColor="text1"/>
        </w:rPr>
        <w:t xml:space="preserve"> en cada uno de los enfoques</w:t>
      </w:r>
    </w:p>
    <w:p w:rsidR="001A4EC2" w:rsidRPr="004A7E16" w:rsidRDefault="001A4EC2" w:rsidP="001A4EC2">
      <w:r>
        <w:t xml:space="preserve">Finalmente, para llevar a cabo un análisis de las líneas de código generadas automáticamente a partir de los modelos de entrada se utilizó la </w:t>
      </w:r>
      <w:r w:rsidR="00251071">
        <w:fldChar w:fldCharType="begin"/>
      </w:r>
      <w:r>
        <w:instrText xml:space="preserve"> REF _Ref431056110 \h </w:instrText>
      </w:r>
      <w:r w:rsidR="00251071">
        <w:fldChar w:fldCharType="separate"/>
      </w:r>
      <w:r>
        <w:t xml:space="preserve">Tabla </w:t>
      </w:r>
      <w:r>
        <w:rPr>
          <w:noProof/>
        </w:rPr>
        <w:t>3</w:t>
      </w:r>
      <w:r w:rsidR="00251071">
        <w:fldChar w:fldCharType="end"/>
      </w:r>
    </w:p>
    <w:tbl>
      <w:tblPr>
        <w:tblStyle w:val="Tablaconcuadrcula"/>
        <w:tblW w:w="9200" w:type="dxa"/>
        <w:tblLayout w:type="fixed"/>
        <w:tblLook w:val="04A0"/>
      </w:tblPr>
      <w:tblGrid>
        <w:gridCol w:w="1614"/>
        <w:gridCol w:w="1459"/>
        <w:gridCol w:w="1374"/>
        <w:gridCol w:w="1436"/>
        <w:gridCol w:w="1436"/>
        <w:gridCol w:w="1003"/>
        <w:gridCol w:w="878"/>
      </w:tblGrid>
      <w:tr w:rsidR="001A4EC2" w:rsidRPr="004118BF" w:rsidTr="00AB1D4F">
        <w:trPr>
          <w:trHeight w:val="254"/>
        </w:trPr>
        <w:tc>
          <w:tcPr>
            <w:tcW w:w="1614" w:type="dxa"/>
            <w:vMerge w:val="restart"/>
          </w:tcPr>
          <w:p w:rsidR="001A4EC2" w:rsidRPr="006D6869" w:rsidRDefault="001A4EC2" w:rsidP="00066285">
            <w:pPr>
              <w:spacing w:after="200" w:line="276" w:lineRule="auto"/>
              <w:jc w:val="center"/>
              <w:rPr>
                <w:b/>
                <w:sz w:val="16"/>
                <w:szCs w:val="16"/>
              </w:rPr>
            </w:pPr>
            <w:r w:rsidRPr="006D6869">
              <w:rPr>
                <w:b/>
                <w:sz w:val="16"/>
                <w:szCs w:val="16"/>
              </w:rPr>
              <w:t>Líneas de código</w:t>
            </w:r>
          </w:p>
        </w:tc>
        <w:tc>
          <w:tcPr>
            <w:tcW w:w="4269" w:type="dxa"/>
            <w:gridSpan w:val="3"/>
          </w:tcPr>
          <w:p w:rsidR="001A4EC2" w:rsidRPr="002803BE" w:rsidRDefault="001A4EC2" w:rsidP="00066285">
            <w:pPr>
              <w:jc w:val="center"/>
              <w:rPr>
                <w:b/>
                <w:sz w:val="16"/>
                <w:szCs w:val="16"/>
              </w:rPr>
            </w:pPr>
            <w:r w:rsidRPr="002803BE">
              <w:rPr>
                <w:b/>
                <w:sz w:val="16"/>
                <w:szCs w:val="16"/>
              </w:rPr>
              <w:t>MoWebA sin RIA (j = a)</w:t>
            </w:r>
          </w:p>
        </w:tc>
        <w:tc>
          <w:tcPr>
            <w:tcW w:w="3317" w:type="dxa"/>
            <w:gridSpan w:val="3"/>
          </w:tcPr>
          <w:p w:rsidR="001A4EC2" w:rsidRPr="002803BE" w:rsidRDefault="001A4EC2" w:rsidP="00066285">
            <w:pPr>
              <w:jc w:val="center"/>
              <w:rPr>
                <w:b/>
                <w:sz w:val="16"/>
                <w:szCs w:val="16"/>
              </w:rPr>
            </w:pPr>
            <w:r w:rsidRPr="002803BE">
              <w:rPr>
                <w:b/>
                <w:sz w:val="16"/>
                <w:szCs w:val="16"/>
              </w:rPr>
              <w:t>MoWebA con RIA (j = b)</w:t>
            </w:r>
          </w:p>
        </w:tc>
      </w:tr>
      <w:tr w:rsidR="001A4EC2" w:rsidRPr="004118BF" w:rsidTr="00AB1D4F">
        <w:trPr>
          <w:trHeight w:val="247"/>
        </w:trPr>
        <w:tc>
          <w:tcPr>
            <w:tcW w:w="1614" w:type="dxa"/>
            <w:vMerge/>
          </w:tcPr>
          <w:p w:rsidR="001A4EC2" w:rsidRPr="006D6869" w:rsidRDefault="001A4EC2" w:rsidP="00066285">
            <w:pPr>
              <w:spacing w:after="200" w:line="276" w:lineRule="auto"/>
              <w:jc w:val="center"/>
              <w:rPr>
                <w:b/>
                <w:sz w:val="16"/>
                <w:szCs w:val="16"/>
              </w:rPr>
            </w:pPr>
          </w:p>
        </w:tc>
        <w:tc>
          <w:tcPr>
            <w:tcW w:w="1459" w:type="dxa"/>
          </w:tcPr>
          <w:p w:rsidR="001A4EC2" w:rsidRPr="006D6869" w:rsidRDefault="001A4EC2" w:rsidP="00066285">
            <w:pPr>
              <w:spacing w:after="200" w:line="276" w:lineRule="auto"/>
              <w:jc w:val="center"/>
              <w:rPr>
                <w:b/>
                <w:sz w:val="16"/>
                <w:szCs w:val="16"/>
              </w:rPr>
            </w:pPr>
            <w:r w:rsidRPr="006D6869">
              <w:rPr>
                <w:b/>
                <w:sz w:val="16"/>
                <w:szCs w:val="16"/>
              </w:rPr>
              <w:t>Líneas de código automáticas</w:t>
            </w:r>
          </w:p>
        </w:tc>
        <w:tc>
          <w:tcPr>
            <w:tcW w:w="1374" w:type="dxa"/>
          </w:tcPr>
          <w:p w:rsidR="001A4EC2" w:rsidRPr="006D6869" w:rsidRDefault="001A4EC2" w:rsidP="00066285">
            <w:pPr>
              <w:spacing w:after="200" w:line="276" w:lineRule="auto"/>
              <w:jc w:val="center"/>
              <w:rPr>
                <w:b/>
                <w:sz w:val="16"/>
                <w:szCs w:val="16"/>
              </w:rPr>
            </w:pPr>
            <w:r w:rsidRPr="006D6869">
              <w:rPr>
                <w:b/>
                <w:sz w:val="16"/>
                <w:szCs w:val="16"/>
              </w:rPr>
              <w:t>Líneas de código manuales</w:t>
            </w:r>
          </w:p>
        </w:tc>
        <w:tc>
          <w:tcPr>
            <w:tcW w:w="1436" w:type="dxa"/>
          </w:tcPr>
          <w:p w:rsidR="001A4EC2" w:rsidRDefault="001A4EC2" w:rsidP="00066285">
            <w:pPr>
              <w:jc w:val="center"/>
              <w:rPr>
                <w:b/>
                <w:sz w:val="16"/>
              </w:rPr>
            </w:pPr>
          </w:p>
          <w:p w:rsidR="001A4EC2" w:rsidRPr="0047082E" w:rsidRDefault="001A4EC2" w:rsidP="00066285">
            <w:pPr>
              <w:jc w:val="center"/>
              <w:rPr>
                <w:b/>
                <w:sz w:val="16"/>
                <w:szCs w:val="16"/>
              </w:rPr>
            </w:pPr>
            <w:r w:rsidRPr="004A7E16">
              <w:rPr>
                <w:b/>
                <w:sz w:val="16"/>
              </w:rPr>
              <w:t>Totales</w:t>
            </w:r>
          </w:p>
        </w:tc>
        <w:tc>
          <w:tcPr>
            <w:tcW w:w="1436" w:type="dxa"/>
          </w:tcPr>
          <w:p w:rsidR="001A4EC2" w:rsidRPr="006D6869" w:rsidRDefault="001A4EC2" w:rsidP="00066285">
            <w:pPr>
              <w:spacing w:after="200" w:line="276" w:lineRule="auto"/>
              <w:jc w:val="center"/>
              <w:rPr>
                <w:b/>
                <w:sz w:val="16"/>
                <w:szCs w:val="16"/>
              </w:rPr>
            </w:pPr>
            <w:r w:rsidRPr="006D6869">
              <w:rPr>
                <w:b/>
                <w:sz w:val="16"/>
                <w:szCs w:val="16"/>
              </w:rPr>
              <w:t>Líneas de código automáticas</w:t>
            </w:r>
          </w:p>
        </w:tc>
        <w:tc>
          <w:tcPr>
            <w:tcW w:w="1003" w:type="dxa"/>
          </w:tcPr>
          <w:p w:rsidR="001A4EC2" w:rsidRPr="006D6869" w:rsidRDefault="001A4EC2" w:rsidP="00066285">
            <w:pPr>
              <w:spacing w:after="200" w:line="276" w:lineRule="auto"/>
              <w:jc w:val="center"/>
              <w:rPr>
                <w:b/>
                <w:sz w:val="16"/>
                <w:szCs w:val="16"/>
              </w:rPr>
            </w:pPr>
            <w:r w:rsidRPr="006D6869">
              <w:rPr>
                <w:b/>
                <w:sz w:val="16"/>
                <w:szCs w:val="16"/>
              </w:rPr>
              <w:t>Líneas de código manuales</w:t>
            </w:r>
          </w:p>
        </w:tc>
        <w:tc>
          <w:tcPr>
            <w:tcW w:w="878" w:type="dxa"/>
          </w:tcPr>
          <w:p w:rsidR="001A4EC2" w:rsidRDefault="001A4EC2" w:rsidP="00066285">
            <w:pPr>
              <w:tabs>
                <w:tab w:val="center" w:pos="393"/>
              </w:tabs>
              <w:rPr>
                <w:b/>
                <w:sz w:val="16"/>
              </w:rPr>
            </w:pPr>
          </w:p>
          <w:p w:rsidR="001A4EC2" w:rsidRPr="0047082E" w:rsidRDefault="001A4EC2" w:rsidP="00066285">
            <w:pPr>
              <w:tabs>
                <w:tab w:val="center" w:pos="393"/>
              </w:tabs>
              <w:rPr>
                <w:b/>
                <w:sz w:val="16"/>
                <w:szCs w:val="16"/>
              </w:rPr>
            </w:pPr>
            <w:r>
              <w:rPr>
                <w:b/>
                <w:sz w:val="16"/>
              </w:rPr>
              <w:tab/>
            </w:r>
            <w:r w:rsidRPr="004A7E16">
              <w:rPr>
                <w:b/>
                <w:sz w:val="16"/>
              </w:rPr>
              <w:t>Totales</w:t>
            </w:r>
          </w:p>
        </w:tc>
      </w:tr>
      <w:tr w:rsidR="001A4EC2" w:rsidRPr="004118BF" w:rsidTr="00AB1D4F">
        <w:trPr>
          <w:trHeight w:val="447"/>
        </w:trPr>
        <w:tc>
          <w:tcPr>
            <w:tcW w:w="1614" w:type="dxa"/>
          </w:tcPr>
          <w:p w:rsidR="001A4EC2" w:rsidRPr="004A7E16" w:rsidRDefault="001A4EC2" w:rsidP="00066285">
            <w:pPr>
              <w:jc w:val="center"/>
              <w:rPr>
                <w:b/>
              </w:rPr>
            </w:pPr>
            <w:r w:rsidRPr="004A7E16">
              <w:rPr>
                <w:b/>
                <w:sz w:val="16"/>
              </w:rPr>
              <w:t>Agregar persona</w:t>
            </w:r>
            <w:r>
              <w:rPr>
                <w:b/>
                <w:sz w:val="16"/>
              </w:rPr>
              <w:t xml:space="preserve"> (i = 1)</w:t>
            </w:r>
          </w:p>
        </w:tc>
        <w:tc>
          <w:tcPr>
            <w:tcW w:w="1459" w:type="dxa"/>
          </w:tcPr>
          <w:p w:rsidR="001A4EC2" w:rsidRPr="004A7E16" w:rsidRDefault="001A4EC2" w:rsidP="00066285">
            <w:pPr>
              <w:jc w:val="center"/>
              <w:rPr>
                <w:b/>
              </w:rPr>
            </w:pPr>
            <w:r>
              <w:rPr>
                <w:b/>
                <w:sz w:val="16"/>
              </w:rPr>
              <w:t>lca</w:t>
            </w:r>
            <w:r w:rsidRPr="008021B7">
              <w:rPr>
                <w:b/>
                <w:sz w:val="16"/>
                <w:vertAlign w:val="subscript"/>
              </w:rPr>
              <w:t>i=1,a</w:t>
            </w:r>
          </w:p>
        </w:tc>
        <w:tc>
          <w:tcPr>
            <w:tcW w:w="1374" w:type="dxa"/>
          </w:tcPr>
          <w:p w:rsidR="001A4EC2" w:rsidRPr="004A7E16" w:rsidRDefault="001A4EC2" w:rsidP="00066285">
            <w:pPr>
              <w:jc w:val="center"/>
              <w:rPr>
                <w:b/>
              </w:rPr>
            </w:pPr>
            <w:r>
              <w:rPr>
                <w:b/>
                <w:sz w:val="16"/>
              </w:rPr>
              <w:t>lcm</w:t>
            </w:r>
            <w:r w:rsidRPr="008021B7">
              <w:rPr>
                <w:b/>
                <w:sz w:val="16"/>
                <w:vertAlign w:val="subscript"/>
              </w:rPr>
              <w:t>i=1,a</w:t>
            </w:r>
          </w:p>
        </w:tc>
        <w:tc>
          <w:tcPr>
            <w:tcW w:w="1436" w:type="dxa"/>
          </w:tcPr>
          <w:p w:rsidR="001A4EC2" w:rsidRDefault="001A4EC2" w:rsidP="00066285">
            <w:pPr>
              <w:jc w:val="center"/>
              <w:rPr>
                <w:b/>
                <w:sz w:val="16"/>
              </w:rPr>
            </w:pPr>
            <w:r>
              <w:rPr>
                <w:b/>
                <w:sz w:val="16"/>
              </w:rPr>
              <w:t>lca</w:t>
            </w:r>
            <w:r w:rsidRPr="008021B7">
              <w:rPr>
                <w:b/>
                <w:sz w:val="16"/>
                <w:vertAlign w:val="subscript"/>
              </w:rPr>
              <w:t>i=1,a</w:t>
            </w:r>
            <w:r>
              <w:rPr>
                <w:b/>
                <w:sz w:val="16"/>
                <w:vertAlign w:val="subscript"/>
              </w:rPr>
              <w:t xml:space="preserve">  + </w:t>
            </w:r>
            <w:r>
              <w:rPr>
                <w:b/>
                <w:sz w:val="16"/>
              </w:rPr>
              <w:t>lcm</w:t>
            </w:r>
            <w:r w:rsidRPr="008021B7">
              <w:rPr>
                <w:b/>
                <w:sz w:val="16"/>
                <w:vertAlign w:val="subscript"/>
              </w:rPr>
              <w:t>i=1,a</w:t>
            </w:r>
          </w:p>
        </w:tc>
        <w:tc>
          <w:tcPr>
            <w:tcW w:w="1436" w:type="dxa"/>
          </w:tcPr>
          <w:p w:rsidR="001A4EC2" w:rsidRPr="004A7E16" w:rsidRDefault="001A4EC2" w:rsidP="00066285">
            <w:pPr>
              <w:jc w:val="center"/>
              <w:rPr>
                <w:b/>
              </w:rPr>
            </w:pPr>
            <w:r>
              <w:rPr>
                <w:b/>
                <w:sz w:val="16"/>
              </w:rPr>
              <w:t>lca</w:t>
            </w:r>
            <w:r w:rsidRPr="008021B7">
              <w:rPr>
                <w:b/>
                <w:sz w:val="16"/>
                <w:vertAlign w:val="subscript"/>
              </w:rPr>
              <w:t>i=1,</w:t>
            </w:r>
            <w:r>
              <w:rPr>
                <w:b/>
                <w:sz w:val="16"/>
                <w:vertAlign w:val="subscript"/>
              </w:rPr>
              <w:t>b</w:t>
            </w:r>
          </w:p>
        </w:tc>
        <w:tc>
          <w:tcPr>
            <w:tcW w:w="1003" w:type="dxa"/>
          </w:tcPr>
          <w:p w:rsidR="001A4EC2" w:rsidRPr="004A7E16" w:rsidRDefault="001A4EC2" w:rsidP="00066285">
            <w:pPr>
              <w:jc w:val="center"/>
              <w:rPr>
                <w:b/>
              </w:rPr>
            </w:pPr>
            <w:r>
              <w:rPr>
                <w:b/>
                <w:sz w:val="16"/>
              </w:rPr>
              <w:t>lcm</w:t>
            </w:r>
            <w:r w:rsidRPr="008021B7">
              <w:rPr>
                <w:b/>
                <w:sz w:val="16"/>
                <w:vertAlign w:val="subscript"/>
              </w:rPr>
              <w:t>i=1,</w:t>
            </w:r>
            <w:r>
              <w:rPr>
                <w:b/>
                <w:sz w:val="16"/>
                <w:vertAlign w:val="subscript"/>
              </w:rPr>
              <w:t>b</w:t>
            </w:r>
          </w:p>
        </w:tc>
        <w:tc>
          <w:tcPr>
            <w:tcW w:w="878" w:type="dxa"/>
          </w:tcPr>
          <w:p w:rsidR="001A4EC2" w:rsidRDefault="001A4EC2" w:rsidP="00066285">
            <w:pPr>
              <w:jc w:val="center"/>
              <w:rPr>
                <w:b/>
                <w:sz w:val="16"/>
              </w:rPr>
            </w:pPr>
            <w:r>
              <w:rPr>
                <w:b/>
                <w:sz w:val="16"/>
              </w:rPr>
              <w:t>lca</w:t>
            </w:r>
            <w:r w:rsidRPr="008021B7">
              <w:rPr>
                <w:b/>
                <w:sz w:val="16"/>
                <w:vertAlign w:val="subscript"/>
              </w:rPr>
              <w:t>i=1,</w:t>
            </w:r>
            <w:r>
              <w:rPr>
                <w:b/>
                <w:sz w:val="16"/>
                <w:vertAlign w:val="subscript"/>
              </w:rPr>
              <w:t xml:space="preserve">b + </w:t>
            </w:r>
            <w:r>
              <w:rPr>
                <w:b/>
                <w:sz w:val="16"/>
              </w:rPr>
              <w:t>lcm</w:t>
            </w:r>
            <w:r w:rsidRPr="008021B7">
              <w:rPr>
                <w:b/>
                <w:sz w:val="16"/>
                <w:vertAlign w:val="subscript"/>
              </w:rPr>
              <w:t>i=1,</w:t>
            </w:r>
            <w:r>
              <w:rPr>
                <w:b/>
                <w:sz w:val="16"/>
                <w:vertAlign w:val="subscript"/>
              </w:rPr>
              <w:t>b</w:t>
            </w:r>
          </w:p>
        </w:tc>
      </w:tr>
      <w:tr w:rsidR="001A4EC2" w:rsidRPr="004118BF" w:rsidTr="00AB1D4F">
        <w:trPr>
          <w:trHeight w:val="567"/>
        </w:trPr>
        <w:tc>
          <w:tcPr>
            <w:tcW w:w="1614" w:type="dxa"/>
          </w:tcPr>
          <w:p w:rsidR="001A4EC2" w:rsidRDefault="001A4EC2" w:rsidP="00066285">
            <w:pPr>
              <w:jc w:val="center"/>
              <w:rPr>
                <w:rFonts w:cs="CMBX10"/>
                <w:b/>
              </w:rPr>
            </w:pPr>
            <w:r>
              <w:rPr>
                <w:b/>
                <w:sz w:val="16"/>
              </w:rPr>
              <w:t>Listar</w:t>
            </w:r>
            <w:r w:rsidRPr="004A7E16">
              <w:rPr>
                <w:b/>
                <w:sz w:val="16"/>
              </w:rPr>
              <w:t xml:space="preserve"> persona</w:t>
            </w:r>
            <w:r>
              <w:rPr>
                <w:b/>
                <w:sz w:val="16"/>
              </w:rPr>
              <w:t>s (i = 2)</w:t>
            </w:r>
          </w:p>
        </w:tc>
        <w:tc>
          <w:tcPr>
            <w:tcW w:w="1459" w:type="dxa"/>
          </w:tcPr>
          <w:p w:rsidR="001A4EC2" w:rsidRPr="004A7E16" w:rsidRDefault="001A4EC2" w:rsidP="00066285">
            <w:pPr>
              <w:jc w:val="center"/>
              <w:rPr>
                <w:b/>
              </w:rPr>
            </w:pPr>
            <w:r>
              <w:rPr>
                <w:b/>
                <w:sz w:val="16"/>
              </w:rPr>
              <w:t>lca</w:t>
            </w:r>
            <w:r w:rsidRPr="008021B7">
              <w:rPr>
                <w:b/>
                <w:sz w:val="16"/>
                <w:vertAlign w:val="subscript"/>
              </w:rPr>
              <w:t>i=2,a</w:t>
            </w:r>
          </w:p>
        </w:tc>
        <w:tc>
          <w:tcPr>
            <w:tcW w:w="1374" w:type="dxa"/>
          </w:tcPr>
          <w:p w:rsidR="001A4EC2" w:rsidRPr="004A7E16" w:rsidRDefault="001A4EC2" w:rsidP="00066285">
            <w:pPr>
              <w:jc w:val="center"/>
              <w:rPr>
                <w:b/>
              </w:rPr>
            </w:pPr>
            <w:r>
              <w:rPr>
                <w:b/>
                <w:sz w:val="16"/>
              </w:rPr>
              <w:t>lcm</w:t>
            </w:r>
            <w:r w:rsidRPr="008021B7">
              <w:rPr>
                <w:b/>
                <w:sz w:val="16"/>
                <w:vertAlign w:val="subscript"/>
              </w:rPr>
              <w:t>i=2,a</w:t>
            </w:r>
          </w:p>
        </w:tc>
        <w:tc>
          <w:tcPr>
            <w:tcW w:w="1436" w:type="dxa"/>
          </w:tcPr>
          <w:p w:rsidR="001A4EC2" w:rsidRDefault="001A4EC2" w:rsidP="00066285">
            <w:pPr>
              <w:jc w:val="center"/>
              <w:rPr>
                <w:b/>
                <w:sz w:val="16"/>
              </w:rPr>
            </w:pPr>
            <w:r>
              <w:rPr>
                <w:b/>
                <w:sz w:val="16"/>
              </w:rPr>
              <w:t>lca</w:t>
            </w:r>
            <w:r w:rsidRPr="008021B7">
              <w:rPr>
                <w:b/>
                <w:sz w:val="16"/>
                <w:vertAlign w:val="subscript"/>
              </w:rPr>
              <w:t>i=2,a</w:t>
            </w:r>
            <w:r>
              <w:rPr>
                <w:b/>
                <w:sz w:val="16"/>
                <w:vertAlign w:val="subscript"/>
              </w:rPr>
              <w:t xml:space="preserve"> </w:t>
            </w:r>
            <w:r>
              <w:rPr>
                <w:b/>
                <w:sz w:val="16"/>
              </w:rPr>
              <w:t>+ lcm</w:t>
            </w:r>
            <w:r w:rsidRPr="008021B7">
              <w:rPr>
                <w:b/>
                <w:sz w:val="16"/>
                <w:vertAlign w:val="subscript"/>
              </w:rPr>
              <w:t>i=2,a</w:t>
            </w:r>
          </w:p>
        </w:tc>
        <w:tc>
          <w:tcPr>
            <w:tcW w:w="1436" w:type="dxa"/>
          </w:tcPr>
          <w:p w:rsidR="001A4EC2" w:rsidRPr="004A7E16" w:rsidRDefault="001A4EC2" w:rsidP="00066285">
            <w:pPr>
              <w:jc w:val="center"/>
              <w:rPr>
                <w:b/>
              </w:rPr>
            </w:pPr>
            <w:r>
              <w:rPr>
                <w:b/>
                <w:sz w:val="16"/>
              </w:rPr>
              <w:t>lca</w:t>
            </w:r>
            <w:r w:rsidRPr="008021B7">
              <w:rPr>
                <w:b/>
                <w:sz w:val="16"/>
                <w:vertAlign w:val="subscript"/>
              </w:rPr>
              <w:t>i=2,</w:t>
            </w:r>
            <w:r>
              <w:rPr>
                <w:b/>
                <w:sz w:val="16"/>
                <w:vertAlign w:val="subscript"/>
              </w:rPr>
              <w:t>b</w:t>
            </w:r>
          </w:p>
        </w:tc>
        <w:tc>
          <w:tcPr>
            <w:tcW w:w="1003" w:type="dxa"/>
          </w:tcPr>
          <w:p w:rsidR="001A4EC2" w:rsidRPr="004A7E16" w:rsidRDefault="001A4EC2" w:rsidP="00066285">
            <w:pPr>
              <w:jc w:val="center"/>
              <w:rPr>
                <w:b/>
              </w:rPr>
            </w:pPr>
            <w:r>
              <w:rPr>
                <w:b/>
                <w:sz w:val="16"/>
              </w:rPr>
              <w:t>lca</w:t>
            </w:r>
            <w:r w:rsidRPr="008021B7">
              <w:rPr>
                <w:b/>
                <w:sz w:val="16"/>
                <w:vertAlign w:val="subscript"/>
              </w:rPr>
              <w:t>i=2,</w:t>
            </w:r>
            <w:r>
              <w:rPr>
                <w:b/>
                <w:sz w:val="16"/>
                <w:vertAlign w:val="subscript"/>
              </w:rPr>
              <w:t>b</w:t>
            </w:r>
          </w:p>
        </w:tc>
        <w:tc>
          <w:tcPr>
            <w:tcW w:w="878" w:type="dxa"/>
          </w:tcPr>
          <w:p w:rsidR="001A4EC2" w:rsidRDefault="001A4EC2" w:rsidP="00066285">
            <w:pPr>
              <w:jc w:val="center"/>
              <w:rPr>
                <w:b/>
                <w:sz w:val="16"/>
              </w:rPr>
            </w:pPr>
            <w:r>
              <w:rPr>
                <w:b/>
                <w:sz w:val="16"/>
              </w:rPr>
              <w:t>lca</w:t>
            </w:r>
            <w:r w:rsidRPr="008021B7">
              <w:rPr>
                <w:b/>
                <w:sz w:val="16"/>
                <w:vertAlign w:val="subscript"/>
              </w:rPr>
              <w:t>i=2,</w:t>
            </w:r>
            <w:r>
              <w:rPr>
                <w:b/>
                <w:sz w:val="16"/>
                <w:vertAlign w:val="subscript"/>
              </w:rPr>
              <w:t xml:space="preserve">b+ </w:t>
            </w:r>
            <w:r>
              <w:rPr>
                <w:b/>
                <w:sz w:val="16"/>
              </w:rPr>
              <w:t>lca</w:t>
            </w:r>
            <w:r w:rsidRPr="008021B7">
              <w:rPr>
                <w:b/>
                <w:sz w:val="16"/>
                <w:vertAlign w:val="subscript"/>
              </w:rPr>
              <w:t>i=2,</w:t>
            </w:r>
            <w:r>
              <w:rPr>
                <w:b/>
                <w:sz w:val="16"/>
                <w:vertAlign w:val="subscript"/>
              </w:rPr>
              <w:t>b</w:t>
            </w:r>
          </w:p>
        </w:tc>
      </w:tr>
      <w:tr w:rsidR="001A4EC2" w:rsidRPr="004118BF" w:rsidTr="00AB1D4F">
        <w:trPr>
          <w:trHeight w:val="756"/>
        </w:trPr>
        <w:tc>
          <w:tcPr>
            <w:tcW w:w="1614" w:type="dxa"/>
          </w:tcPr>
          <w:p w:rsidR="001A4EC2" w:rsidRPr="004A7E16" w:rsidRDefault="001A4EC2" w:rsidP="00066285">
            <w:pPr>
              <w:spacing w:after="200" w:line="276" w:lineRule="auto"/>
              <w:jc w:val="center"/>
              <w:rPr>
                <w:b/>
              </w:rPr>
            </w:pPr>
            <w:r w:rsidRPr="004A7E16">
              <w:rPr>
                <w:b/>
                <w:sz w:val="16"/>
              </w:rPr>
              <w:t>Remover persona</w:t>
            </w:r>
            <w:r>
              <w:rPr>
                <w:b/>
                <w:sz w:val="16"/>
              </w:rPr>
              <w:t>( i = 3)</w:t>
            </w:r>
          </w:p>
        </w:tc>
        <w:tc>
          <w:tcPr>
            <w:tcW w:w="1459" w:type="dxa"/>
          </w:tcPr>
          <w:p w:rsidR="001A4EC2" w:rsidRPr="004A7E16" w:rsidRDefault="001A4EC2" w:rsidP="00066285">
            <w:pPr>
              <w:spacing w:after="200" w:line="276" w:lineRule="auto"/>
              <w:jc w:val="center"/>
              <w:rPr>
                <w:b/>
              </w:rPr>
            </w:pPr>
            <w:r>
              <w:rPr>
                <w:b/>
                <w:sz w:val="16"/>
              </w:rPr>
              <w:t>lca</w:t>
            </w:r>
            <w:r w:rsidRPr="008021B7">
              <w:rPr>
                <w:b/>
                <w:sz w:val="16"/>
                <w:vertAlign w:val="subscript"/>
              </w:rPr>
              <w:t>i=3,a</w:t>
            </w:r>
          </w:p>
        </w:tc>
        <w:tc>
          <w:tcPr>
            <w:tcW w:w="1374" w:type="dxa"/>
          </w:tcPr>
          <w:p w:rsidR="001A4EC2" w:rsidRPr="004A7E16" w:rsidRDefault="001A4EC2" w:rsidP="00066285">
            <w:pPr>
              <w:jc w:val="center"/>
              <w:rPr>
                <w:b/>
              </w:rPr>
            </w:pPr>
            <w:r>
              <w:rPr>
                <w:b/>
                <w:sz w:val="16"/>
              </w:rPr>
              <w:t>lcm</w:t>
            </w:r>
            <w:r w:rsidRPr="008021B7">
              <w:rPr>
                <w:b/>
                <w:sz w:val="16"/>
                <w:vertAlign w:val="subscript"/>
              </w:rPr>
              <w:t>i=3,a</w:t>
            </w:r>
          </w:p>
        </w:tc>
        <w:tc>
          <w:tcPr>
            <w:tcW w:w="1436" w:type="dxa"/>
          </w:tcPr>
          <w:p w:rsidR="001A4EC2" w:rsidRDefault="001A4EC2" w:rsidP="00066285">
            <w:pPr>
              <w:jc w:val="center"/>
              <w:rPr>
                <w:b/>
                <w:sz w:val="16"/>
              </w:rPr>
            </w:pPr>
            <w:r>
              <w:rPr>
                <w:b/>
                <w:sz w:val="16"/>
              </w:rPr>
              <w:t>lca</w:t>
            </w:r>
            <w:r w:rsidRPr="008021B7">
              <w:rPr>
                <w:b/>
                <w:sz w:val="16"/>
                <w:vertAlign w:val="subscript"/>
              </w:rPr>
              <w:t>i=3,a</w:t>
            </w:r>
            <w:r>
              <w:rPr>
                <w:b/>
                <w:sz w:val="16"/>
                <w:vertAlign w:val="subscript"/>
              </w:rPr>
              <w:t xml:space="preserve"> + </w:t>
            </w:r>
            <w:r>
              <w:rPr>
                <w:b/>
                <w:sz w:val="16"/>
              </w:rPr>
              <w:t>lcm</w:t>
            </w:r>
            <w:r w:rsidRPr="008021B7">
              <w:rPr>
                <w:b/>
                <w:sz w:val="16"/>
                <w:vertAlign w:val="subscript"/>
              </w:rPr>
              <w:t>i=3,a</w:t>
            </w:r>
          </w:p>
        </w:tc>
        <w:tc>
          <w:tcPr>
            <w:tcW w:w="1436" w:type="dxa"/>
          </w:tcPr>
          <w:p w:rsidR="001A4EC2" w:rsidRPr="004A7E16" w:rsidRDefault="001A4EC2" w:rsidP="00066285">
            <w:pPr>
              <w:spacing w:after="200" w:line="276" w:lineRule="auto"/>
              <w:jc w:val="center"/>
              <w:rPr>
                <w:b/>
              </w:rPr>
            </w:pPr>
            <w:r>
              <w:rPr>
                <w:b/>
                <w:sz w:val="16"/>
              </w:rPr>
              <w:t>lca</w:t>
            </w:r>
            <w:r w:rsidRPr="008021B7">
              <w:rPr>
                <w:b/>
                <w:sz w:val="16"/>
                <w:vertAlign w:val="subscript"/>
              </w:rPr>
              <w:t>i=3,</w:t>
            </w:r>
            <w:r>
              <w:rPr>
                <w:b/>
                <w:sz w:val="16"/>
                <w:vertAlign w:val="subscript"/>
              </w:rPr>
              <w:t>b</w:t>
            </w:r>
          </w:p>
        </w:tc>
        <w:tc>
          <w:tcPr>
            <w:tcW w:w="1003" w:type="dxa"/>
          </w:tcPr>
          <w:p w:rsidR="001A4EC2" w:rsidRPr="004A7E16" w:rsidRDefault="001A4EC2" w:rsidP="00066285">
            <w:pPr>
              <w:jc w:val="center"/>
              <w:rPr>
                <w:b/>
              </w:rPr>
            </w:pPr>
            <w:r>
              <w:rPr>
                <w:b/>
                <w:sz w:val="16"/>
              </w:rPr>
              <w:t>lcm</w:t>
            </w:r>
            <w:r w:rsidRPr="008021B7">
              <w:rPr>
                <w:b/>
                <w:sz w:val="16"/>
                <w:vertAlign w:val="subscript"/>
              </w:rPr>
              <w:t>i=3,</w:t>
            </w:r>
            <w:r>
              <w:rPr>
                <w:b/>
                <w:sz w:val="16"/>
                <w:vertAlign w:val="subscript"/>
              </w:rPr>
              <w:t>b</w:t>
            </w:r>
          </w:p>
        </w:tc>
        <w:tc>
          <w:tcPr>
            <w:tcW w:w="878" w:type="dxa"/>
          </w:tcPr>
          <w:p w:rsidR="001A4EC2" w:rsidRDefault="001A4EC2" w:rsidP="00066285">
            <w:pPr>
              <w:jc w:val="center"/>
              <w:rPr>
                <w:b/>
                <w:sz w:val="16"/>
              </w:rPr>
            </w:pPr>
            <w:r>
              <w:rPr>
                <w:b/>
                <w:sz w:val="16"/>
              </w:rPr>
              <w:t>lca</w:t>
            </w:r>
            <w:r w:rsidRPr="008021B7">
              <w:rPr>
                <w:b/>
                <w:sz w:val="16"/>
                <w:vertAlign w:val="subscript"/>
              </w:rPr>
              <w:t>i=3,</w:t>
            </w:r>
            <w:r>
              <w:rPr>
                <w:b/>
                <w:sz w:val="16"/>
                <w:vertAlign w:val="subscript"/>
              </w:rPr>
              <w:t xml:space="preserve">b + </w:t>
            </w:r>
            <w:r>
              <w:rPr>
                <w:b/>
                <w:sz w:val="16"/>
              </w:rPr>
              <w:t>lcm</w:t>
            </w:r>
            <w:r w:rsidRPr="008021B7">
              <w:rPr>
                <w:b/>
                <w:sz w:val="16"/>
                <w:vertAlign w:val="subscript"/>
              </w:rPr>
              <w:t>i=3,</w:t>
            </w:r>
            <w:r>
              <w:rPr>
                <w:b/>
                <w:sz w:val="16"/>
                <w:vertAlign w:val="subscript"/>
              </w:rPr>
              <w:t>b</w:t>
            </w:r>
          </w:p>
        </w:tc>
      </w:tr>
      <w:tr w:rsidR="001A4EC2" w:rsidRPr="004118BF" w:rsidTr="00AB1D4F">
        <w:trPr>
          <w:trHeight w:val="247"/>
        </w:trPr>
        <w:tc>
          <w:tcPr>
            <w:tcW w:w="1614" w:type="dxa"/>
          </w:tcPr>
          <w:p w:rsidR="001A4EC2" w:rsidRPr="004A7E16" w:rsidRDefault="001A4EC2" w:rsidP="00066285">
            <w:pPr>
              <w:spacing w:after="200" w:line="276" w:lineRule="auto"/>
              <w:jc w:val="center"/>
              <w:rPr>
                <w:b/>
              </w:rPr>
            </w:pPr>
            <w:r w:rsidRPr="004A7E16">
              <w:rPr>
                <w:b/>
                <w:sz w:val="16"/>
              </w:rPr>
              <w:t>Totales</w:t>
            </w:r>
          </w:p>
        </w:tc>
        <w:tc>
          <w:tcPr>
            <w:tcW w:w="1459" w:type="dxa"/>
          </w:tcPr>
          <w:p w:rsidR="001A4EC2" w:rsidRPr="004A7E16" w:rsidRDefault="001A4EC2" w:rsidP="00066285">
            <w:pPr>
              <w:spacing w:after="200" w:line="276" w:lineRule="auto"/>
              <w:jc w:val="center"/>
              <w:rPr>
                <w:b/>
              </w:rPr>
            </w:pPr>
            <w:r>
              <w:rPr>
                <w:b/>
                <w:sz w:val="16"/>
                <w:lang w:val="es-PY"/>
              </w:rPr>
              <w:t>LCA</w:t>
            </w:r>
            <w:r w:rsidRPr="00C27DA9">
              <w:rPr>
                <w:b/>
                <w:sz w:val="16"/>
                <w:vertAlign w:val="subscript"/>
                <w:lang w:val="es-PY"/>
              </w:rPr>
              <w:t>a</w:t>
            </w:r>
            <w:r w:rsidRPr="00C27DA9">
              <w:rPr>
                <w:b/>
                <w:sz w:val="16"/>
                <w:lang w:val="es-PY"/>
              </w:rPr>
              <w:t xml:space="preserve"> = </w:t>
            </w:r>
            <w:r>
              <w:rPr>
                <w:b/>
                <w:sz w:val="16"/>
                <w:lang w:val="es-PY"/>
              </w:rPr>
              <w:t>lca</w:t>
            </w:r>
            <w:r w:rsidRPr="00C27DA9">
              <w:rPr>
                <w:b/>
                <w:sz w:val="16"/>
                <w:vertAlign w:val="subscript"/>
                <w:lang w:val="es-PY"/>
              </w:rPr>
              <w:t>i=1,a</w:t>
            </w:r>
            <w:r w:rsidRPr="00C27DA9">
              <w:rPr>
                <w:b/>
                <w:sz w:val="16"/>
                <w:lang w:val="es-PY"/>
              </w:rPr>
              <w:t xml:space="preserve">+ </w:t>
            </w:r>
            <w:r>
              <w:rPr>
                <w:b/>
                <w:sz w:val="16"/>
                <w:lang w:val="es-PY"/>
              </w:rPr>
              <w:t>lca</w:t>
            </w:r>
            <w:r w:rsidRPr="00C27DA9">
              <w:rPr>
                <w:b/>
                <w:sz w:val="16"/>
                <w:vertAlign w:val="subscript"/>
                <w:lang w:val="es-PY"/>
              </w:rPr>
              <w:t xml:space="preserve">i=2,a </w:t>
            </w:r>
            <w:r w:rsidRPr="00C27DA9">
              <w:rPr>
                <w:b/>
                <w:sz w:val="16"/>
                <w:lang w:val="es-PY"/>
              </w:rPr>
              <w:t xml:space="preserve">+ </w:t>
            </w:r>
            <w:r>
              <w:rPr>
                <w:b/>
                <w:sz w:val="16"/>
                <w:lang w:val="es-PY"/>
              </w:rPr>
              <w:t>lca</w:t>
            </w:r>
            <w:r w:rsidRPr="00C27DA9">
              <w:rPr>
                <w:b/>
                <w:sz w:val="16"/>
                <w:vertAlign w:val="subscript"/>
                <w:lang w:val="es-PY"/>
              </w:rPr>
              <w:t>i=3,a</w:t>
            </w:r>
          </w:p>
        </w:tc>
        <w:tc>
          <w:tcPr>
            <w:tcW w:w="1374" w:type="dxa"/>
          </w:tcPr>
          <w:p w:rsidR="001A4EC2" w:rsidRPr="004A7E16" w:rsidRDefault="001A4EC2" w:rsidP="00066285">
            <w:pPr>
              <w:jc w:val="center"/>
              <w:rPr>
                <w:b/>
              </w:rPr>
            </w:pPr>
            <w:r>
              <w:rPr>
                <w:b/>
                <w:sz w:val="16"/>
                <w:lang w:val="es-PY"/>
              </w:rPr>
              <w:t>LCM</w:t>
            </w:r>
            <w:r w:rsidRPr="00C27DA9">
              <w:rPr>
                <w:b/>
                <w:sz w:val="16"/>
                <w:vertAlign w:val="subscript"/>
                <w:lang w:val="es-PY"/>
              </w:rPr>
              <w:t>a</w:t>
            </w:r>
            <w:r w:rsidRPr="00C27DA9">
              <w:rPr>
                <w:b/>
                <w:sz w:val="16"/>
                <w:lang w:val="es-PY"/>
              </w:rPr>
              <w:t xml:space="preserve"> = </w:t>
            </w:r>
            <w:r>
              <w:rPr>
                <w:b/>
                <w:sz w:val="16"/>
                <w:lang w:val="es-PY"/>
              </w:rPr>
              <w:t>lcm</w:t>
            </w:r>
            <w:r w:rsidRPr="00C27DA9">
              <w:rPr>
                <w:b/>
                <w:sz w:val="16"/>
                <w:vertAlign w:val="subscript"/>
                <w:lang w:val="es-PY"/>
              </w:rPr>
              <w:t>i=1,a</w:t>
            </w:r>
            <w:r w:rsidRPr="00C27DA9">
              <w:rPr>
                <w:b/>
                <w:sz w:val="16"/>
                <w:lang w:val="es-PY"/>
              </w:rPr>
              <w:t xml:space="preserve">+ </w:t>
            </w:r>
            <w:r>
              <w:rPr>
                <w:b/>
                <w:sz w:val="16"/>
                <w:lang w:val="es-PY"/>
              </w:rPr>
              <w:t>lcm</w:t>
            </w:r>
            <w:r w:rsidRPr="00C27DA9">
              <w:rPr>
                <w:b/>
                <w:sz w:val="16"/>
                <w:vertAlign w:val="subscript"/>
                <w:lang w:val="es-PY"/>
              </w:rPr>
              <w:t xml:space="preserve">i=2,a </w:t>
            </w:r>
            <w:r w:rsidRPr="00C27DA9">
              <w:rPr>
                <w:b/>
                <w:sz w:val="16"/>
                <w:lang w:val="es-PY"/>
              </w:rPr>
              <w:t xml:space="preserve">+ </w:t>
            </w:r>
            <w:r>
              <w:rPr>
                <w:b/>
                <w:sz w:val="16"/>
                <w:lang w:val="es-PY"/>
              </w:rPr>
              <w:t>lcm</w:t>
            </w:r>
            <w:r w:rsidRPr="00C27DA9">
              <w:rPr>
                <w:b/>
                <w:sz w:val="16"/>
                <w:vertAlign w:val="subscript"/>
                <w:lang w:val="es-PY"/>
              </w:rPr>
              <w:t>i=3,a</w:t>
            </w:r>
          </w:p>
        </w:tc>
        <w:tc>
          <w:tcPr>
            <w:tcW w:w="1436" w:type="dxa"/>
          </w:tcPr>
          <w:p w:rsidR="001A4EC2" w:rsidRDefault="001A4EC2" w:rsidP="00066285">
            <w:pPr>
              <w:jc w:val="center"/>
              <w:rPr>
                <w:b/>
                <w:sz w:val="16"/>
                <w:lang w:val="es-PY"/>
              </w:rPr>
            </w:pPr>
            <w:r>
              <w:rPr>
                <w:b/>
                <w:sz w:val="16"/>
                <w:lang w:val="es-PY"/>
              </w:rPr>
              <w:t>LCA</w:t>
            </w:r>
            <w:r w:rsidRPr="00C27DA9">
              <w:rPr>
                <w:b/>
                <w:sz w:val="16"/>
                <w:vertAlign w:val="subscript"/>
                <w:lang w:val="es-PY"/>
              </w:rPr>
              <w:t>a</w:t>
            </w:r>
            <w:r w:rsidRPr="00C27DA9">
              <w:rPr>
                <w:b/>
                <w:sz w:val="16"/>
                <w:lang w:val="es-PY"/>
              </w:rPr>
              <w:t xml:space="preserve"> </w:t>
            </w:r>
            <w:r>
              <w:rPr>
                <w:b/>
                <w:sz w:val="16"/>
                <w:lang w:val="es-PY"/>
              </w:rPr>
              <w:t xml:space="preserve"> + LCM</w:t>
            </w:r>
            <w:r w:rsidRPr="00C27DA9">
              <w:rPr>
                <w:b/>
                <w:sz w:val="16"/>
                <w:vertAlign w:val="subscript"/>
                <w:lang w:val="es-PY"/>
              </w:rPr>
              <w:t>a</w:t>
            </w:r>
            <w:r>
              <w:rPr>
                <w:b/>
                <w:sz w:val="16"/>
                <w:vertAlign w:val="subscript"/>
                <w:lang w:val="es-PY"/>
              </w:rPr>
              <w:t xml:space="preserve"> = </w:t>
            </w:r>
          </w:p>
        </w:tc>
        <w:tc>
          <w:tcPr>
            <w:tcW w:w="1436" w:type="dxa"/>
          </w:tcPr>
          <w:p w:rsidR="001A4EC2" w:rsidRPr="004A7E16" w:rsidRDefault="001A4EC2" w:rsidP="00066285">
            <w:pPr>
              <w:spacing w:after="200" w:line="276" w:lineRule="auto"/>
              <w:jc w:val="center"/>
              <w:rPr>
                <w:b/>
              </w:rPr>
            </w:pPr>
            <w:r>
              <w:rPr>
                <w:b/>
                <w:sz w:val="16"/>
                <w:lang w:val="es-PY"/>
              </w:rPr>
              <w:t>LCA</w:t>
            </w:r>
            <w:r>
              <w:rPr>
                <w:b/>
                <w:sz w:val="16"/>
                <w:vertAlign w:val="subscript"/>
                <w:lang w:val="es-PY"/>
              </w:rPr>
              <w:t>b</w:t>
            </w:r>
            <w:r w:rsidRPr="00C27DA9">
              <w:rPr>
                <w:b/>
                <w:sz w:val="16"/>
                <w:lang w:val="es-PY"/>
              </w:rPr>
              <w:t xml:space="preserve"> = </w:t>
            </w:r>
            <w:r>
              <w:rPr>
                <w:b/>
                <w:sz w:val="16"/>
                <w:lang w:val="es-PY"/>
              </w:rPr>
              <w:t>lca</w:t>
            </w:r>
            <w:r w:rsidRPr="00C27DA9">
              <w:rPr>
                <w:b/>
                <w:sz w:val="16"/>
                <w:vertAlign w:val="subscript"/>
                <w:lang w:val="es-PY"/>
              </w:rPr>
              <w:t>i=1,</w:t>
            </w:r>
            <w:r>
              <w:rPr>
                <w:b/>
                <w:sz w:val="16"/>
                <w:vertAlign w:val="subscript"/>
                <w:lang w:val="es-PY"/>
              </w:rPr>
              <w:t>b</w:t>
            </w:r>
            <w:r w:rsidRPr="00C27DA9">
              <w:rPr>
                <w:b/>
                <w:sz w:val="16"/>
                <w:lang w:val="es-PY"/>
              </w:rPr>
              <w:t xml:space="preserve">+ </w:t>
            </w:r>
            <w:r>
              <w:rPr>
                <w:b/>
                <w:sz w:val="16"/>
                <w:lang w:val="es-PY"/>
              </w:rPr>
              <w:t>lca</w:t>
            </w:r>
            <w:r w:rsidRPr="00C27DA9">
              <w:rPr>
                <w:b/>
                <w:sz w:val="16"/>
                <w:vertAlign w:val="subscript"/>
                <w:lang w:val="es-PY"/>
              </w:rPr>
              <w:t>i=2</w:t>
            </w:r>
            <w:r>
              <w:rPr>
                <w:b/>
                <w:sz w:val="16"/>
                <w:vertAlign w:val="subscript"/>
                <w:lang w:val="es-PY"/>
              </w:rPr>
              <w:t>,b</w:t>
            </w:r>
            <w:r w:rsidRPr="00C27DA9">
              <w:rPr>
                <w:b/>
                <w:sz w:val="16"/>
                <w:vertAlign w:val="subscript"/>
                <w:lang w:val="es-PY"/>
              </w:rPr>
              <w:t xml:space="preserve"> </w:t>
            </w:r>
            <w:r w:rsidRPr="00C27DA9">
              <w:rPr>
                <w:b/>
                <w:sz w:val="16"/>
                <w:lang w:val="es-PY"/>
              </w:rPr>
              <w:t xml:space="preserve">+ </w:t>
            </w:r>
            <w:r>
              <w:rPr>
                <w:b/>
                <w:sz w:val="16"/>
                <w:lang w:val="es-PY"/>
              </w:rPr>
              <w:t>lca</w:t>
            </w:r>
            <w:r w:rsidRPr="00C27DA9">
              <w:rPr>
                <w:b/>
                <w:sz w:val="16"/>
                <w:vertAlign w:val="subscript"/>
                <w:lang w:val="es-PY"/>
              </w:rPr>
              <w:t>i=3,</w:t>
            </w:r>
            <w:r>
              <w:rPr>
                <w:b/>
                <w:sz w:val="16"/>
                <w:vertAlign w:val="subscript"/>
                <w:lang w:val="es-PY"/>
              </w:rPr>
              <w:t>b</w:t>
            </w:r>
          </w:p>
        </w:tc>
        <w:tc>
          <w:tcPr>
            <w:tcW w:w="1003" w:type="dxa"/>
          </w:tcPr>
          <w:p w:rsidR="001A4EC2" w:rsidRDefault="001A4EC2" w:rsidP="00066285">
            <w:pPr>
              <w:keepNext/>
              <w:jc w:val="center"/>
              <w:rPr>
                <w:b/>
              </w:rPr>
            </w:pPr>
            <w:r>
              <w:rPr>
                <w:b/>
                <w:sz w:val="16"/>
                <w:lang w:val="es-PY"/>
              </w:rPr>
              <w:t>LCM</w:t>
            </w:r>
            <w:r>
              <w:rPr>
                <w:b/>
                <w:sz w:val="16"/>
                <w:vertAlign w:val="subscript"/>
                <w:lang w:val="es-PY"/>
              </w:rPr>
              <w:t>b</w:t>
            </w:r>
            <w:r w:rsidRPr="00C27DA9">
              <w:rPr>
                <w:b/>
                <w:sz w:val="16"/>
                <w:lang w:val="es-PY"/>
              </w:rPr>
              <w:t xml:space="preserve"> = </w:t>
            </w:r>
            <w:r>
              <w:rPr>
                <w:b/>
                <w:sz w:val="16"/>
                <w:lang w:val="es-PY"/>
              </w:rPr>
              <w:t>lcm</w:t>
            </w:r>
            <w:r w:rsidRPr="00C27DA9">
              <w:rPr>
                <w:b/>
                <w:sz w:val="16"/>
                <w:vertAlign w:val="subscript"/>
                <w:lang w:val="es-PY"/>
              </w:rPr>
              <w:t>i=1,</w:t>
            </w:r>
            <w:r>
              <w:rPr>
                <w:b/>
                <w:sz w:val="16"/>
                <w:vertAlign w:val="subscript"/>
                <w:lang w:val="es-PY"/>
              </w:rPr>
              <w:t>b</w:t>
            </w:r>
            <w:r w:rsidRPr="00C27DA9">
              <w:rPr>
                <w:b/>
                <w:sz w:val="16"/>
                <w:lang w:val="es-PY"/>
              </w:rPr>
              <w:t xml:space="preserve">+ </w:t>
            </w:r>
            <w:r>
              <w:rPr>
                <w:b/>
                <w:sz w:val="16"/>
                <w:lang w:val="es-PY"/>
              </w:rPr>
              <w:t>lcm</w:t>
            </w:r>
            <w:r w:rsidRPr="00C27DA9">
              <w:rPr>
                <w:b/>
                <w:sz w:val="16"/>
                <w:vertAlign w:val="subscript"/>
                <w:lang w:val="es-PY"/>
              </w:rPr>
              <w:t>i=2</w:t>
            </w:r>
            <w:r>
              <w:rPr>
                <w:b/>
                <w:sz w:val="16"/>
                <w:vertAlign w:val="subscript"/>
                <w:lang w:val="es-PY"/>
              </w:rPr>
              <w:t>,b</w:t>
            </w:r>
            <w:r w:rsidRPr="00C27DA9">
              <w:rPr>
                <w:b/>
                <w:sz w:val="16"/>
                <w:vertAlign w:val="subscript"/>
                <w:lang w:val="es-PY"/>
              </w:rPr>
              <w:t xml:space="preserve"> </w:t>
            </w:r>
            <w:r w:rsidRPr="00C27DA9">
              <w:rPr>
                <w:b/>
                <w:sz w:val="16"/>
                <w:lang w:val="es-PY"/>
              </w:rPr>
              <w:t xml:space="preserve">+ </w:t>
            </w:r>
            <w:r>
              <w:rPr>
                <w:b/>
                <w:sz w:val="16"/>
                <w:lang w:val="es-PY"/>
              </w:rPr>
              <w:t>lcm</w:t>
            </w:r>
            <w:r w:rsidRPr="00C27DA9">
              <w:rPr>
                <w:b/>
                <w:sz w:val="16"/>
                <w:vertAlign w:val="subscript"/>
                <w:lang w:val="es-PY"/>
              </w:rPr>
              <w:t>i=3,</w:t>
            </w:r>
            <w:r>
              <w:rPr>
                <w:b/>
                <w:sz w:val="16"/>
                <w:vertAlign w:val="subscript"/>
                <w:lang w:val="es-PY"/>
              </w:rPr>
              <w:t>b</w:t>
            </w:r>
          </w:p>
        </w:tc>
        <w:tc>
          <w:tcPr>
            <w:tcW w:w="878" w:type="dxa"/>
          </w:tcPr>
          <w:p w:rsidR="001A4EC2" w:rsidRDefault="001A4EC2" w:rsidP="00066285">
            <w:pPr>
              <w:keepNext/>
              <w:jc w:val="center"/>
              <w:rPr>
                <w:b/>
                <w:sz w:val="16"/>
                <w:lang w:val="es-PY"/>
              </w:rPr>
            </w:pPr>
            <w:r>
              <w:rPr>
                <w:b/>
                <w:sz w:val="16"/>
                <w:lang w:val="es-PY"/>
              </w:rPr>
              <w:t>LCA</w:t>
            </w:r>
            <w:r>
              <w:rPr>
                <w:b/>
                <w:sz w:val="16"/>
                <w:vertAlign w:val="subscript"/>
                <w:lang w:val="es-PY"/>
              </w:rPr>
              <w:t>b</w:t>
            </w:r>
            <w:r w:rsidRPr="00C27DA9">
              <w:rPr>
                <w:b/>
                <w:sz w:val="16"/>
                <w:lang w:val="es-PY"/>
              </w:rPr>
              <w:t xml:space="preserve"> </w:t>
            </w:r>
            <w:r>
              <w:rPr>
                <w:b/>
                <w:sz w:val="16"/>
                <w:lang w:val="es-PY"/>
              </w:rPr>
              <w:t xml:space="preserve"> + LCM</w:t>
            </w:r>
          </w:p>
        </w:tc>
      </w:tr>
    </w:tbl>
    <w:p w:rsidR="001A4EC2" w:rsidRPr="006D6869" w:rsidRDefault="001A4EC2" w:rsidP="001A4EC2">
      <w:pPr>
        <w:pStyle w:val="Epgrafe"/>
        <w:jc w:val="center"/>
        <w:rPr>
          <w:b w:val="0"/>
          <w:color w:val="000000" w:themeColor="text1"/>
        </w:rPr>
      </w:pPr>
      <w:bookmarkStart w:id="180" w:name="_Ref431056110"/>
      <w:r w:rsidRPr="006D6869">
        <w:rPr>
          <w:color w:val="000000" w:themeColor="text1"/>
        </w:rPr>
        <w:t xml:space="preserve">Tabla </w:t>
      </w:r>
      <w:r w:rsidR="00251071">
        <w:rPr>
          <w:color w:val="000000" w:themeColor="text1"/>
        </w:rPr>
        <w:fldChar w:fldCharType="begin"/>
      </w:r>
      <w:r>
        <w:rPr>
          <w:color w:val="000000" w:themeColor="text1"/>
        </w:rPr>
        <w:instrText xml:space="preserve"> SEQ Tabla \* ARABIC </w:instrText>
      </w:r>
      <w:r w:rsidR="00251071">
        <w:rPr>
          <w:color w:val="000000" w:themeColor="text1"/>
        </w:rPr>
        <w:fldChar w:fldCharType="separate"/>
      </w:r>
      <w:r>
        <w:rPr>
          <w:noProof/>
          <w:color w:val="000000" w:themeColor="text1"/>
        </w:rPr>
        <w:t>3</w:t>
      </w:r>
      <w:r w:rsidR="00251071">
        <w:rPr>
          <w:color w:val="000000" w:themeColor="text1"/>
        </w:rPr>
        <w:fldChar w:fldCharType="end"/>
      </w:r>
      <w:bookmarkEnd w:id="180"/>
      <w:r w:rsidRPr="006D6869">
        <w:rPr>
          <w:b w:val="0"/>
          <w:color w:val="000000" w:themeColor="text1"/>
        </w:rPr>
        <w:t xml:space="preserve"> Tabla utilizada para la comparación de </w:t>
      </w:r>
      <w:r w:rsidRPr="00FE3225">
        <w:rPr>
          <w:b w:val="0"/>
          <w:color w:val="000000" w:themeColor="text1"/>
        </w:rPr>
        <w:t>líneas</w:t>
      </w:r>
      <w:r w:rsidRPr="006D6869">
        <w:rPr>
          <w:b w:val="0"/>
          <w:color w:val="000000" w:themeColor="text1"/>
        </w:rPr>
        <w:t xml:space="preserve"> de código</w:t>
      </w:r>
    </w:p>
    <w:p w:rsidR="001A4EC2" w:rsidRPr="004A7E16" w:rsidRDefault="001A4EC2" w:rsidP="001A4EC2">
      <w:pPr>
        <w:rPr>
          <w:b/>
        </w:rPr>
      </w:pPr>
      <w:r w:rsidRPr="004A7E16">
        <w:rPr>
          <w:b/>
        </w:rPr>
        <w:t>5.2.</w:t>
      </w:r>
      <w:r>
        <w:rPr>
          <w:b/>
        </w:rPr>
        <w:t>6</w:t>
      </w:r>
      <w:r w:rsidRPr="004A7E16">
        <w:rPr>
          <w:b/>
        </w:rPr>
        <w:t xml:space="preserve"> Métodos de análisis de los datos</w:t>
      </w:r>
    </w:p>
    <w:p w:rsidR="001A4EC2" w:rsidRPr="004A7E16" w:rsidRDefault="001A4EC2" w:rsidP="001A4EC2">
      <w:pPr>
        <w:jc w:val="both"/>
      </w:pPr>
      <w:r>
        <w:t xml:space="preserve">Para cada una de las variables definidas en la sección 5.2.5,  sólo se va a tener una medición por cada variable y para cada uno de los  enfoques, y por lo tanto no se va a poder realizar un análisis estadístico formal, sino más bien, se van a comparar los valores obtenidos en cada una de las implementaciones del </w:t>
      </w:r>
      <w:r w:rsidRPr="006D6869">
        <w:rPr>
          <w:i/>
        </w:rPr>
        <w:t>Person Manager</w:t>
      </w:r>
      <w:r>
        <w:t>. Estos valores recolectados servirán para reportar las respuestas a cada unas de las preguntas de investigación.</w:t>
      </w:r>
    </w:p>
    <w:p w:rsidR="001A4EC2" w:rsidRDefault="001A4EC2" w:rsidP="001A4EC2">
      <w:pPr>
        <w:rPr>
          <w:b/>
        </w:rPr>
      </w:pPr>
      <w:r w:rsidRPr="004A7E16">
        <w:rPr>
          <w:b/>
        </w:rPr>
        <w:t>5.2.</w:t>
      </w:r>
      <w:r>
        <w:rPr>
          <w:b/>
        </w:rPr>
        <w:t>7</w:t>
      </w:r>
      <w:r w:rsidRPr="004A7E16">
        <w:rPr>
          <w:b/>
        </w:rPr>
        <w:t xml:space="preserve">  </w:t>
      </w:r>
      <w:r>
        <w:rPr>
          <w:b/>
        </w:rPr>
        <w:t>Amenazas a la validez de los datos</w:t>
      </w:r>
    </w:p>
    <w:p w:rsidR="001A4EC2" w:rsidRPr="00965EE1" w:rsidRDefault="001A4EC2" w:rsidP="001A4EC2">
      <w:pPr>
        <w:jc w:val="both"/>
      </w:pPr>
      <w:r w:rsidRPr="004A7E16">
        <w:t xml:space="preserve">Como se mencionó anteriormente, se </w:t>
      </w:r>
      <w:r>
        <w:t>llevó</w:t>
      </w:r>
      <w:r w:rsidRPr="004A7E16">
        <w:t xml:space="preserve"> a cabo un</w:t>
      </w:r>
      <w:r>
        <w:t>a ilustración</w:t>
      </w:r>
      <w:r w:rsidRPr="004A7E16">
        <w:t xml:space="preserve"> comparativ</w:t>
      </w:r>
      <w:r>
        <w:t>a</w:t>
      </w:r>
      <w:r w:rsidRPr="004A7E16">
        <w:t xml:space="preserve">, en la cual se optó por un </w:t>
      </w:r>
      <w:r w:rsidRPr="006D6869">
        <w:rPr>
          <w:i/>
        </w:rPr>
        <w:t>toy problem</w:t>
      </w:r>
      <w:r w:rsidRPr="004A7E16">
        <w:t xml:space="preserve"> en el contexto de las aplicaciones </w:t>
      </w:r>
      <w:r>
        <w:t>Web</w:t>
      </w:r>
      <w:r w:rsidRPr="004A7E16">
        <w:t xml:space="preserve">, </w:t>
      </w:r>
      <w:r>
        <w:t>el</w:t>
      </w:r>
      <w:r w:rsidRPr="004A7E16">
        <w:t xml:space="preserve"> cual </w:t>
      </w:r>
      <w:r>
        <w:t>fue</w:t>
      </w:r>
      <w:r w:rsidRPr="004A7E16">
        <w:t xml:space="preserve"> implementad</w:t>
      </w:r>
      <w:r>
        <w:t>o</w:t>
      </w:r>
      <w:r w:rsidRPr="004A7E16">
        <w:t xml:space="preserve"> por el autor</w:t>
      </w:r>
      <w:r>
        <w:t xml:space="preserve"> del trabajo.</w:t>
      </w:r>
      <w:r w:rsidRPr="004A7E16">
        <w:t xml:space="preserve"> Se optó por </w:t>
      </w:r>
      <w:r>
        <w:t>el</w:t>
      </w:r>
      <w:r w:rsidRPr="004A7E16">
        <w:t xml:space="preserve"> </w:t>
      </w:r>
      <w:r w:rsidRPr="004A7E16">
        <w:rPr>
          <w:i/>
        </w:rPr>
        <w:t>Person Manager</w:t>
      </w:r>
      <w:r>
        <w:rPr>
          <w:i/>
        </w:rPr>
        <w:t>,</w:t>
      </w:r>
      <w:r w:rsidRPr="004A7E16">
        <w:t xml:space="preserve"> </w:t>
      </w:r>
      <w:r>
        <w:t xml:space="preserve">ya que </w:t>
      </w:r>
      <w:r w:rsidRPr="004A7E16">
        <w:t>es posible representar</w:t>
      </w:r>
      <w:r>
        <w:t xml:space="preserve"> en él</w:t>
      </w:r>
      <w:r w:rsidRPr="004A7E16">
        <w:t xml:space="preserve"> las nuevas características extendidas a MoWebA </w:t>
      </w:r>
      <w:r>
        <w:t>de manera clara y concisa. Para que los datos de las mediciones  obtenidas sean lo más fidedignas posibles, se intentó mitigar las amenazas a la validez de los datos llevando ciertas acciones preventivas.</w:t>
      </w:r>
    </w:p>
    <w:p w:rsidR="001A4EC2" w:rsidRDefault="001A4EC2" w:rsidP="001A4EC2">
      <w:r>
        <w:lastRenderedPageBreak/>
        <w:t>Con respecto a las medidas tomadas en esta ilustración para minimizar los factores de riesgo en la validez de los datos obtenidos, se ha tenido en consideración los siguientes puntos:</w:t>
      </w:r>
    </w:p>
    <w:p w:rsidR="001A4EC2" w:rsidRDefault="001A4EC2" w:rsidP="001A4EC2">
      <w:pPr>
        <w:pStyle w:val="Prrafodelista"/>
        <w:numPr>
          <w:ilvl w:val="0"/>
          <w:numId w:val="28"/>
        </w:numPr>
        <w:ind w:left="360"/>
        <w:jc w:val="both"/>
      </w:pPr>
      <w:r>
        <w:t>Primeramente el autor del trabajo</w:t>
      </w:r>
      <w:r w:rsidRPr="00806DFC">
        <w:t xml:space="preserve"> reci</w:t>
      </w:r>
      <w:r>
        <w:t>bió</w:t>
      </w:r>
      <w:r w:rsidRPr="00806DFC">
        <w:t xml:space="preserve"> entrenamiento sobre</w:t>
      </w:r>
      <w:r>
        <w:t xml:space="preserve"> la metodología MoWebA en su </w:t>
      </w:r>
      <w:r w:rsidRPr="00806DFC">
        <w:t>original</w:t>
      </w:r>
      <w:r>
        <w:t xml:space="preserve"> (sin RIA) </w:t>
      </w:r>
      <w:r w:rsidRPr="00806DFC">
        <w:t xml:space="preserve"> y </w:t>
      </w:r>
      <w:r>
        <w:t>trabajó</w:t>
      </w:r>
      <w:r w:rsidRPr="00806DFC">
        <w:t xml:space="preserve"> con </w:t>
      </w:r>
      <w:r>
        <w:t>diversos ejemplos distintos al de esta ilustración</w:t>
      </w:r>
      <w:r w:rsidRPr="00806DFC">
        <w:t xml:space="preserve"> para modelar y generar</w:t>
      </w:r>
      <w:r>
        <w:t xml:space="preserve"> aplicaciones</w:t>
      </w:r>
      <w:r w:rsidRPr="00806DFC">
        <w:t xml:space="preserve">. </w:t>
      </w:r>
      <w:r>
        <w:t>Seguidamente extendió el metamodelo original junto a los perfiles e implementó el nuevo</w:t>
      </w:r>
      <w:r w:rsidRPr="00806DFC">
        <w:t xml:space="preserve"> generador</w:t>
      </w:r>
      <w:r>
        <w:t xml:space="preserve"> de código</w:t>
      </w:r>
      <w:r w:rsidRPr="00806DFC">
        <w:t xml:space="preserve">. Entonces no hizo falta entrenamiento </w:t>
      </w:r>
      <w:r>
        <w:t>previo para el modelado de los PIM en ambos enfoques del</w:t>
      </w:r>
      <w:r w:rsidRPr="006D6869">
        <w:rPr>
          <w:i/>
        </w:rPr>
        <w:t xml:space="preserve"> Person Manager</w:t>
      </w:r>
      <w:r w:rsidRPr="002B5351">
        <w:rPr>
          <w:i/>
        </w:rPr>
        <w:t xml:space="preserve">. </w:t>
      </w:r>
      <w:r>
        <w:t xml:space="preserve">Previamente se llevó a cabo un </w:t>
      </w:r>
      <w:r w:rsidRPr="006D6869">
        <w:rPr>
          <w:i/>
        </w:rPr>
        <w:t>testing</w:t>
      </w:r>
      <w:r w:rsidRPr="00806DFC">
        <w:t xml:space="preserve"> </w:t>
      </w:r>
      <w:r>
        <w:t>exhaustivo de la</w:t>
      </w:r>
      <w:r w:rsidRPr="00806DFC">
        <w:t xml:space="preserve"> herramienta</w:t>
      </w:r>
      <w:r>
        <w:t xml:space="preserve"> de generación de código</w:t>
      </w:r>
      <w:r w:rsidRPr="00806DFC">
        <w:t xml:space="preserve"> para evitar problemas. </w:t>
      </w:r>
    </w:p>
    <w:p w:rsidR="001A4EC2" w:rsidRDefault="001A4EC2" w:rsidP="001A4EC2">
      <w:pPr>
        <w:pStyle w:val="Prrafodelista"/>
        <w:ind w:left="360"/>
        <w:rPr>
          <w:ins w:id="181" w:author="marcazal" w:date="2015-09-28T04:19:00Z"/>
        </w:rPr>
      </w:pPr>
    </w:p>
    <w:p w:rsidR="001A4EC2" w:rsidRDefault="001A4EC2" w:rsidP="001A4EC2">
      <w:pPr>
        <w:pStyle w:val="Prrafodelista"/>
        <w:numPr>
          <w:ilvl w:val="0"/>
          <w:numId w:val="28"/>
        </w:numPr>
        <w:ind w:left="360"/>
        <w:jc w:val="both"/>
      </w:pPr>
      <w:r>
        <w:t xml:space="preserve">Se empleó completamente el enfoque MoWebA  sin RIA hasta obtener la interfaz final del </w:t>
      </w:r>
      <w:r w:rsidRPr="00E779D1">
        <w:rPr>
          <w:i/>
        </w:rPr>
        <w:t>Person Manager</w:t>
      </w:r>
      <w:r>
        <w:t>y luego el enfoque MoWebA con  RIA de igual manera con una semana de diferencia entre la implementación de cada enfoque.  Se tomó esta decisión, ya que si se implementa una vista con el enfoque  MoWebA sin RIA y luego la misma vista con el enfoque MoWebA con RIA, se puede obtener demasiada familiaridad con el modelado de la última de las vistas implementada, y por ende no sería tan realista la medición de los tiempos de modelado en el  enfoque MoWebA con RIA, ya que estos podrían reducirse.</w:t>
      </w:r>
    </w:p>
    <w:p w:rsidR="001A4EC2" w:rsidRDefault="001A4EC2" w:rsidP="001A4EC2">
      <w:pPr>
        <w:pStyle w:val="Prrafodelista"/>
        <w:ind w:left="360"/>
      </w:pPr>
    </w:p>
    <w:p w:rsidR="001A4EC2" w:rsidRDefault="001A4EC2" w:rsidP="001A4EC2">
      <w:pPr>
        <w:pStyle w:val="Prrafodelista"/>
        <w:numPr>
          <w:ilvl w:val="0"/>
          <w:numId w:val="28"/>
        </w:numPr>
        <w:ind w:left="360"/>
        <w:jc w:val="both"/>
      </w:pPr>
      <w:r>
        <w:t>A medida que  se iba implementando cada una de las vistas  en un enfoque en particular, se iban recabando los datos correspondientes para las variables de medición para esa vista en particular. Se pasaba a implementar la siguiente vista de la aplicación, una vez culminada en su totalidad la vista actual con todos los datos analíticos recabados. Se tomó esta decisión para hacer una medición más precisa de los tiempos y evitar estimaciones arbitrarias.</w:t>
      </w:r>
    </w:p>
    <w:p w:rsidR="001A4EC2" w:rsidRDefault="001A4EC2" w:rsidP="001A4EC2">
      <w:pPr>
        <w:pStyle w:val="Prrafodelista"/>
      </w:pPr>
    </w:p>
    <w:p w:rsidR="001A4EC2" w:rsidRDefault="001A4EC2" w:rsidP="001A4EC2">
      <w:pPr>
        <w:pStyle w:val="Prrafodelista"/>
        <w:numPr>
          <w:ilvl w:val="0"/>
          <w:numId w:val="28"/>
        </w:numPr>
        <w:ind w:left="360"/>
        <w:jc w:val="both"/>
      </w:pPr>
      <w:r>
        <w:t>Para la medición de los tiempos de modelado de los PIM se designó a una persona ajena al proyecto que tomaba los valores correspondientes desde el inicio del PIM hasta su fin para una mayor objetividad en las mediciones.</w:t>
      </w:r>
    </w:p>
    <w:p w:rsidR="001A4EC2" w:rsidRDefault="001A4EC2" w:rsidP="001A4EC2">
      <w:pPr>
        <w:pStyle w:val="Prrafodelista"/>
      </w:pPr>
    </w:p>
    <w:p w:rsidR="001A4EC2" w:rsidRDefault="001A4EC2" w:rsidP="001A4EC2">
      <w:pPr>
        <w:pStyle w:val="Prrafodelista"/>
        <w:numPr>
          <w:ilvl w:val="0"/>
          <w:numId w:val="28"/>
        </w:numPr>
        <w:ind w:left="360"/>
        <w:jc w:val="both"/>
      </w:pPr>
      <w:r>
        <w:t>Para una mayor calidad en el análisis de líneas de código se opto por el uso de la herramienta de uso libre CLOC</w:t>
      </w:r>
      <w:r>
        <w:rPr>
          <w:rStyle w:val="Refdenotaalpie"/>
        </w:rPr>
        <w:footnoteReference w:id="36"/>
      </w:r>
      <w:r>
        <w:t xml:space="preserve">. Con esta herramienta se evitó el tener que llevar a cabo el conteo de líneas de código manualmente. </w:t>
      </w:r>
    </w:p>
    <w:p w:rsidR="001A4EC2" w:rsidRDefault="001A4EC2" w:rsidP="001A4EC2">
      <w:pPr>
        <w:jc w:val="both"/>
      </w:pPr>
      <w:r>
        <w:t xml:space="preserve">En cierto sentido las medidas tomadas sirven para mitigar algunas amenazas posibles a la validez de los datos recabados, pero no se pueden eliminar todas las posibles. Teniendo en cuenta que el autor del trabajo implementó las unidades de análisis y a la vez recabó los datos analíticos, se trató de llevar adelante cada paso con la mayor transparencia y objetividad posible, para que los resultados obtenidos sean fidedignos y de valor. Sin embargo esto no es suficiente para otorgar la suficiente formalidad a los datos como es esperado en casos de estudio o experimentos. Es bajo esta circunstancia,  que se decidió llevar a cabo una ilustración de la propuesta de extensión y no </w:t>
      </w:r>
      <w:r>
        <w:lastRenderedPageBreak/>
        <w:t>un caso de estudio, ya que los resultados y conclusiones obtenidas,  deben ser considerados en el contexto en el que fueron recabados.</w:t>
      </w:r>
    </w:p>
    <w:p w:rsidR="001A4EC2" w:rsidRPr="00E27FDC" w:rsidRDefault="001A4EC2" w:rsidP="001A4EC2">
      <w:pPr>
        <w:rPr>
          <w:b/>
        </w:rPr>
      </w:pPr>
      <w:r w:rsidRPr="00E27FDC">
        <w:rPr>
          <w:b/>
        </w:rPr>
        <w:t>5.2.8 Colección de los datos</w:t>
      </w:r>
    </w:p>
    <w:p w:rsidR="001A4EC2" w:rsidRPr="00FE3225" w:rsidRDefault="001A4EC2" w:rsidP="001A4EC2">
      <w:r>
        <w:t xml:space="preserve">En esta sección se presentan los datos recabados para responder a las 5 preguntas de investigación. La información asociada a las PI1, PI2 y PI5 </w:t>
      </w:r>
      <w:r w:rsidR="00704704">
        <w:t xml:space="preserve">está </w:t>
      </w:r>
      <w:proofErr w:type="gramStart"/>
      <w:r w:rsidR="00704704">
        <w:t>asociadas a la</w:t>
      </w:r>
      <w:r w:rsidR="00211800">
        <w:t xml:space="preserve"> </w:t>
      </w:r>
      <w:r w:rsidR="00211800">
        <w:fldChar w:fldCharType="begin"/>
      </w:r>
      <w:r w:rsidR="00211800">
        <w:instrText xml:space="preserve"> REF _Ref431570438 \h </w:instrText>
      </w:r>
      <w:r w:rsidR="00211800">
        <w:fldChar w:fldCharType="separate"/>
      </w:r>
      <w:r w:rsidR="00211800" w:rsidRPr="00E27FDC">
        <w:rPr>
          <w:color w:val="000000" w:themeColor="text1"/>
        </w:rPr>
        <w:t xml:space="preserve">Tabla </w:t>
      </w:r>
      <w:r w:rsidR="00211800" w:rsidRPr="00E27FDC">
        <w:rPr>
          <w:noProof/>
          <w:color w:val="000000" w:themeColor="text1"/>
        </w:rPr>
        <w:t>4</w:t>
      </w:r>
      <w:r w:rsidR="00211800">
        <w:fldChar w:fldCharType="end"/>
      </w:r>
      <w:r w:rsidR="00211800">
        <w:t xml:space="preserve">, </w:t>
      </w:r>
      <w:r w:rsidR="00211800">
        <w:fldChar w:fldCharType="begin"/>
      </w:r>
      <w:r w:rsidR="00211800">
        <w:instrText xml:space="preserve"> REF _Ref431362947 \h </w:instrText>
      </w:r>
      <w:r w:rsidR="00211800">
        <w:fldChar w:fldCharType="separate"/>
      </w:r>
      <w:r w:rsidR="00211800" w:rsidRPr="00B80134">
        <w:rPr>
          <w:color w:val="000000" w:themeColor="text1"/>
        </w:rPr>
        <w:t xml:space="preserve">Tabla </w:t>
      </w:r>
      <w:r w:rsidR="00211800" w:rsidRPr="00B80134">
        <w:rPr>
          <w:noProof/>
          <w:color w:val="000000" w:themeColor="text1"/>
        </w:rPr>
        <w:t>5</w:t>
      </w:r>
      <w:r w:rsidR="00211800">
        <w:fldChar w:fldCharType="end"/>
      </w:r>
      <w:r w:rsidR="00211800">
        <w:t xml:space="preserve"> y </w:t>
      </w:r>
      <w:r w:rsidR="00211800">
        <w:fldChar w:fldCharType="begin"/>
      </w:r>
      <w:r w:rsidR="00211800">
        <w:instrText xml:space="preserve"> REF _Ref431358516 \h </w:instrText>
      </w:r>
      <w:r w:rsidR="00211800">
        <w:fldChar w:fldCharType="separate"/>
      </w:r>
      <w:r w:rsidR="00211800" w:rsidRPr="00B80134">
        <w:rPr>
          <w:color w:val="000000" w:themeColor="text1"/>
        </w:rPr>
        <w:t>Tabla</w:t>
      </w:r>
      <w:proofErr w:type="gramEnd"/>
      <w:r w:rsidR="00211800" w:rsidRPr="00B80134">
        <w:rPr>
          <w:color w:val="000000" w:themeColor="text1"/>
        </w:rPr>
        <w:t xml:space="preserve"> </w:t>
      </w:r>
      <w:r w:rsidR="00211800" w:rsidRPr="00B80134">
        <w:rPr>
          <w:noProof/>
          <w:color w:val="000000" w:themeColor="text1"/>
        </w:rPr>
        <w:t>6</w:t>
      </w:r>
      <w:r w:rsidR="00211800">
        <w:fldChar w:fldCharType="end"/>
      </w:r>
      <w:r>
        <w:t xml:space="preserve">  y respectivamente que fueron definidas en la sección </w:t>
      </w:r>
    </w:p>
    <w:tbl>
      <w:tblPr>
        <w:tblStyle w:val="Tablaconcuadrcula"/>
        <w:tblW w:w="0" w:type="auto"/>
        <w:tblLayout w:type="fixed"/>
        <w:tblLook w:val="04A0"/>
      </w:tblPr>
      <w:tblGrid>
        <w:gridCol w:w="2762"/>
        <w:gridCol w:w="2414"/>
        <w:gridCol w:w="2450"/>
      </w:tblGrid>
      <w:tr w:rsidR="001A4EC2" w:rsidRPr="004A7E16" w:rsidTr="00AB1D4F">
        <w:trPr>
          <w:trHeight w:val="409"/>
        </w:trPr>
        <w:tc>
          <w:tcPr>
            <w:tcW w:w="2762" w:type="dxa"/>
          </w:tcPr>
          <w:p w:rsidR="001A4EC2" w:rsidRPr="004A7E16" w:rsidRDefault="001A4EC2" w:rsidP="00066285">
            <w:pPr>
              <w:jc w:val="center"/>
              <w:rPr>
                <w:b/>
                <w:sz w:val="16"/>
              </w:rPr>
            </w:pPr>
            <w:r>
              <w:rPr>
                <w:b/>
                <w:sz w:val="16"/>
              </w:rPr>
              <w:t>Tiempos en minutos de modelado y generación de código para cada i,j</w:t>
            </w:r>
          </w:p>
        </w:tc>
        <w:tc>
          <w:tcPr>
            <w:tcW w:w="2414" w:type="dxa"/>
          </w:tcPr>
          <w:p w:rsidR="001A4EC2" w:rsidRPr="004A7E16" w:rsidRDefault="001A4EC2" w:rsidP="00066285">
            <w:pPr>
              <w:jc w:val="center"/>
              <w:rPr>
                <w:b/>
                <w:sz w:val="16"/>
              </w:rPr>
            </w:pPr>
            <w:r>
              <w:rPr>
                <w:b/>
                <w:sz w:val="16"/>
              </w:rPr>
              <w:t>MoWebA sin RIA (j = a)</w:t>
            </w:r>
          </w:p>
        </w:tc>
        <w:tc>
          <w:tcPr>
            <w:tcW w:w="2450" w:type="dxa"/>
          </w:tcPr>
          <w:p w:rsidR="001A4EC2" w:rsidRPr="004A7E16" w:rsidRDefault="001A4EC2" w:rsidP="00066285">
            <w:pPr>
              <w:jc w:val="center"/>
              <w:rPr>
                <w:b/>
                <w:sz w:val="16"/>
              </w:rPr>
            </w:pPr>
            <w:r>
              <w:rPr>
                <w:b/>
                <w:sz w:val="16"/>
              </w:rPr>
              <w:t>MoWebA con RIA (j = b)</w:t>
            </w:r>
          </w:p>
        </w:tc>
      </w:tr>
      <w:tr w:rsidR="001A4EC2" w:rsidRPr="004A7E16" w:rsidTr="00AB1D4F">
        <w:trPr>
          <w:trHeight w:val="681"/>
        </w:trPr>
        <w:tc>
          <w:tcPr>
            <w:tcW w:w="2762" w:type="dxa"/>
          </w:tcPr>
          <w:p w:rsidR="001A4EC2" w:rsidRPr="004A7E16" w:rsidRDefault="001A4EC2" w:rsidP="00066285">
            <w:pPr>
              <w:spacing w:after="200" w:line="276" w:lineRule="auto"/>
              <w:jc w:val="center"/>
              <w:rPr>
                <w:b/>
                <w:sz w:val="16"/>
              </w:rPr>
            </w:pPr>
            <w:r w:rsidRPr="004A7E16">
              <w:rPr>
                <w:b/>
                <w:sz w:val="16"/>
              </w:rPr>
              <w:t>Agregar persona</w:t>
            </w:r>
            <w:r>
              <w:rPr>
                <w:b/>
                <w:sz w:val="16"/>
              </w:rPr>
              <w:t xml:space="preserve"> (i = 1)</w:t>
            </w:r>
          </w:p>
        </w:tc>
        <w:tc>
          <w:tcPr>
            <w:tcW w:w="2414" w:type="dxa"/>
          </w:tcPr>
          <w:p w:rsidR="001A4EC2" w:rsidRPr="00E27FDC" w:rsidRDefault="001A4EC2" w:rsidP="00066285">
            <w:pPr>
              <w:spacing w:after="200" w:line="276" w:lineRule="auto"/>
              <w:jc w:val="center"/>
              <w:rPr>
                <w:sz w:val="16"/>
              </w:rPr>
            </w:pPr>
            <w:r w:rsidRPr="00E27FDC">
              <w:rPr>
                <w:sz w:val="16"/>
              </w:rPr>
              <w:t>50 minutos</w:t>
            </w:r>
          </w:p>
        </w:tc>
        <w:tc>
          <w:tcPr>
            <w:tcW w:w="2450" w:type="dxa"/>
          </w:tcPr>
          <w:p w:rsidR="001A4EC2" w:rsidRPr="00E27FDC" w:rsidRDefault="001A4EC2" w:rsidP="00066285">
            <w:pPr>
              <w:spacing w:after="200" w:line="276" w:lineRule="auto"/>
              <w:jc w:val="center"/>
              <w:rPr>
                <w:sz w:val="16"/>
              </w:rPr>
            </w:pPr>
            <w:r w:rsidRPr="00E27FDC">
              <w:rPr>
                <w:sz w:val="16"/>
              </w:rPr>
              <w:t>56 minutos</w:t>
            </w:r>
          </w:p>
        </w:tc>
      </w:tr>
      <w:tr w:rsidR="001A4EC2" w:rsidRPr="004A7E16" w:rsidTr="00AB1D4F">
        <w:trPr>
          <w:trHeight w:val="670"/>
        </w:trPr>
        <w:tc>
          <w:tcPr>
            <w:tcW w:w="2762" w:type="dxa"/>
          </w:tcPr>
          <w:p w:rsidR="001A4EC2" w:rsidRPr="004A7E16" w:rsidRDefault="001A4EC2" w:rsidP="00066285">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1A4EC2" w:rsidRPr="00E27FDC" w:rsidRDefault="001A4EC2" w:rsidP="00066285">
            <w:pPr>
              <w:spacing w:after="200" w:line="276" w:lineRule="auto"/>
              <w:jc w:val="center"/>
              <w:rPr>
                <w:sz w:val="16"/>
              </w:rPr>
            </w:pPr>
            <w:r w:rsidRPr="00E27FDC">
              <w:rPr>
                <w:sz w:val="16"/>
              </w:rPr>
              <w:t>27 minutos</w:t>
            </w:r>
          </w:p>
        </w:tc>
        <w:tc>
          <w:tcPr>
            <w:tcW w:w="2450" w:type="dxa"/>
          </w:tcPr>
          <w:p w:rsidR="001A4EC2" w:rsidRPr="00E27FDC" w:rsidRDefault="001A4EC2" w:rsidP="00066285">
            <w:pPr>
              <w:spacing w:after="200" w:line="276" w:lineRule="auto"/>
              <w:jc w:val="center"/>
              <w:rPr>
                <w:sz w:val="16"/>
              </w:rPr>
            </w:pPr>
            <w:r w:rsidRPr="00E27FDC">
              <w:rPr>
                <w:sz w:val="16"/>
              </w:rPr>
              <w:t>28 minutos</w:t>
            </w:r>
          </w:p>
        </w:tc>
      </w:tr>
      <w:tr w:rsidR="001A4EC2" w:rsidRPr="004A7E16" w:rsidTr="00AB1D4F">
        <w:trPr>
          <w:trHeight w:val="670"/>
        </w:trPr>
        <w:tc>
          <w:tcPr>
            <w:tcW w:w="2762" w:type="dxa"/>
          </w:tcPr>
          <w:p w:rsidR="001A4EC2" w:rsidRPr="004A7E16" w:rsidRDefault="001A4EC2" w:rsidP="00066285">
            <w:pPr>
              <w:spacing w:after="200" w:line="276" w:lineRule="auto"/>
              <w:jc w:val="center"/>
              <w:rPr>
                <w:b/>
                <w:sz w:val="16"/>
              </w:rPr>
            </w:pPr>
            <w:r w:rsidRPr="004A7E16">
              <w:rPr>
                <w:b/>
                <w:sz w:val="16"/>
              </w:rPr>
              <w:t>Remover persona</w:t>
            </w:r>
            <w:r>
              <w:rPr>
                <w:b/>
                <w:sz w:val="16"/>
              </w:rPr>
              <w:t>( i = 3)</w:t>
            </w:r>
          </w:p>
        </w:tc>
        <w:tc>
          <w:tcPr>
            <w:tcW w:w="2414" w:type="dxa"/>
          </w:tcPr>
          <w:p w:rsidR="001A4EC2" w:rsidRPr="00E27FDC" w:rsidRDefault="001A4EC2" w:rsidP="00066285">
            <w:pPr>
              <w:spacing w:after="200" w:line="276" w:lineRule="auto"/>
              <w:jc w:val="center"/>
              <w:rPr>
                <w:sz w:val="16"/>
              </w:rPr>
            </w:pPr>
            <w:r w:rsidRPr="00E27FDC">
              <w:rPr>
                <w:sz w:val="16"/>
              </w:rPr>
              <w:t>29 minutos</w:t>
            </w:r>
          </w:p>
        </w:tc>
        <w:tc>
          <w:tcPr>
            <w:tcW w:w="2450" w:type="dxa"/>
          </w:tcPr>
          <w:p w:rsidR="001A4EC2" w:rsidRPr="00E27FDC" w:rsidRDefault="001A4EC2" w:rsidP="00066285">
            <w:pPr>
              <w:spacing w:after="200" w:line="276" w:lineRule="auto"/>
              <w:jc w:val="center"/>
              <w:rPr>
                <w:sz w:val="16"/>
              </w:rPr>
            </w:pPr>
            <w:r w:rsidRPr="00E27FDC">
              <w:rPr>
                <w:sz w:val="16"/>
              </w:rPr>
              <w:t>3</w:t>
            </w:r>
            <w:r>
              <w:rPr>
                <w:sz w:val="16"/>
              </w:rPr>
              <w:t>0</w:t>
            </w:r>
            <w:r w:rsidRPr="00E27FDC">
              <w:rPr>
                <w:sz w:val="16"/>
              </w:rPr>
              <w:t xml:space="preserve"> minutos</w:t>
            </w:r>
          </w:p>
        </w:tc>
      </w:tr>
      <w:tr w:rsidR="001A4EC2" w:rsidRPr="0004510C" w:rsidTr="00AB1D4F">
        <w:trPr>
          <w:trHeight w:val="438"/>
        </w:trPr>
        <w:tc>
          <w:tcPr>
            <w:tcW w:w="2762" w:type="dxa"/>
          </w:tcPr>
          <w:p w:rsidR="001A4EC2" w:rsidRPr="004A7E16" w:rsidRDefault="001A4EC2" w:rsidP="00066285">
            <w:pPr>
              <w:spacing w:after="200" w:line="276" w:lineRule="auto"/>
              <w:jc w:val="center"/>
              <w:rPr>
                <w:b/>
                <w:sz w:val="16"/>
              </w:rPr>
            </w:pPr>
            <w:r w:rsidRPr="004A7E16">
              <w:rPr>
                <w:b/>
                <w:sz w:val="16"/>
              </w:rPr>
              <w:t>Totales</w:t>
            </w:r>
          </w:p>
        </w:tc>
        <w:tc>
          <w:tcPr>
            <w:tcW w:w="2414" w:type="dxa"/>
          </w:tcPr>
          <w:p w:rsidR="001A4EC2" w:rsidRPr="00E27FDC" w:rsidRDefault="001A4EC2" w:rsidP="00066285">
            <w:pPr>
              <w:spacing w:after="200" w:line="276" w:lineRule="auto"/>
              <w:jc w:val="center"/>
              <w:rPr>
                <w:sz w:val="16"/>
                <w:lang w:val="en-US"/>
              </w:rPr>
            </w:pPr>
            <w:r w:rsidRPr="00E27FDC">
              <w:rPr>
                <w:sz w:val="16"/>
                <w:lang w:val="en-US"/>
              </w:rPr>
              <w:t>106 minutos</w:t>
            </w:r>
          </w:p>
        </w:tc>
        <w:tc>
          <w:tcPr>
            <w:tcW w:w="2450" w:type="dxa"/>
          </w:tcPr>
          <w:p w:rsidR="001A4EC2" w:rsidRPr="00E27FDC" w:rsidRDefault="001A4EC2" w:rsidP="00066285">
            <w:pPr>
              <w:keepNext/>
              <w:spacing w:after="200" w:line="276" w:lineRule="auto"/>
              <w:jc w:val="center"/>
              <w:rPr>
                <w:sz w:val="16"/>
                <w:lang w:val="en-US"/>
              </w:rPr>
            </w:pPr>
            <w:r>
              <w:rPr>
                <w:sz w:val="16"/>
                <w:lang w:val="en-US"/>
              </w:rPr>
              <w:t>114</w:t>
            </w:r>
            <w:r w:rsidRPr="00E27FDC">
              <w:rPr>
                <w:sz w:val="16"/>
                <w:lang w:val="en-US"/>
              </w:rPr>
              <w:t xml:space="preserve"> minutos</w:t>
            </w:r>
          </w:p>
        </w:tc>
      </w:tr>
    </w:tbl>
    <w:p w:rsidR="001A4EC2" w:rsidRDefault="001A4EC2" w:rsidP="001A4EC2">
      <w:pPr>
        <w:pStyle w:val="Epgrafe"/>
        <w:ind w:left="708" w:firstLine="708"/>
        <w:rPr>
          <w:color w:val="000000" w:themeColor="text1"/>
        </w:rPr>
      </w:pPr>
      <w:bookmarkStart w:id="182" w:name="_Ref431570438"/>
      <w:r w:rsidRPr="00E27FDC">
        <w:rPr>
          <w:color w:val="000000" w:themeColor="text1"/>
        </w:rPr>
        <w:t xml:space="preserve">Tabla </w:t>
      </w:r>
      <w:r w:rsidR="00251071" w:rsidRPr="00E27FDC">
        <w:rPr>
          <w:color w:val="000000" w:themeColor="text1"/>
        </w:rPr>
        <w:fldChar w:fldCharType="begin"/>
      </w:r>
      <w:r w:rsidRPr="00E27FDC">
        <w:rPr>
          <w:color w:val="000000" w:themeColor="text1"/>
        </w:rPr>
        <w:instrText xml:space="preserve"> SEQ Tabla \* ARABIC </w:instrText>
      </w:r>
      <w:r w:rsidR="00251071" w:rsidRPr="00E27FDC">
        <w:rPr>
          <w:color w:val="000000" w:themeColor="text1"/>
        </w:rPr>
        <w:fldChar w:fldCharType="separate"/>
      </w:r>
      <w:r w:rsidRPr="00E27FDC">
        <w:rPr>
          <w:noProof/>
          <w:color w:val="000000" w:themeColor="text1"/>
        </w:rPr>
        <w:t>4</w:t>
      </w:r>
      <w:r w:rsidR="00251071" w:rsidRPr="00E27FDC">
        <w:rPr>
          <w:color w:val="000000" w:themeColor="text1"/>
        </w:rPr>
        <w:fldChar w:fldCharType="end"/>
      </w:r>
      <w:bookmarkEnd w:id="182"/>
      <w:r w:rsidRPr="00E27FDC">
        <w:rPr>
          <w:b w:val="0"/>
          <w:color w:val="000000" w:themeColor="text1"/>
        </w:rPr>
        <w:t xml:space="preserve"> Tiempo de modelado para cada uno de los enfoques</w:t>
      </w:r>
    </w:p>
    <w:p w:rsidR="001A4EC2" w:rsidRPr="00B80134" w:rsidRDefault="001A4EC2" w:rsidP="001A4EC2"/>
    <w:tbl>
      <w:tblPr>
        <w:tblStyle w:val="Tablaconcuadrcula"/>
        <w:tblW w:w="0" w:type="auto"/>
        <w:tblLayout w:type="fixed"/>
        <w:tblLook w:val="04A0"/>
      </w:tblPr>
      <w:tblGrid>
        <w:gridCol w:w="2763"/>
        <w:gridCol w:w="2414"/>
        <w:gridCol w:w="2450"/>
      </w:tblGrid>
      <w:tr w:rsidR="001A4EC2" w:rsidRPr="004A7E16" w:rsidTr="00AB1D4F">
        <w:trPr>
          <w:trHeight w:val="421"/>
        </w:trPr>
        <w:tc>
          <w:tcPr>
            <w:tcW w:w="2763" w:type="dxa"/>
          </w:tcPr>
          <w:p w:rsidR="001A4EC2" w:rsidRPr="004A7E16" w:rsidRDefault="001A4EC2" w:rsidP="00066285">
            <w:pPr>
              <w:jc w:val="center"/>
              <w:rPr>
                <w:b/>
                <w:sz w:val="16"/>
              </w:rPr>
            </w:pPr>
            <w:r>
              <w:rPr>
                <w:b/>
                <w:sz w:val="16"/>
              </w:rPr>
              <w:t>Número de generaciones de código para cada i,j</w:t>
            </w:r>
          </w:p>
        </w:tc>
        <w:tc>
          <w:tcPr>
            <w:tcW w:w="2414" w:type="dxa"/>
          </w:tcPr>
          <w:p w:rsidR="001A4EC2" w:rsidRPr="004A7E16" w:rsidRDefault="001A4EC2" w:rsidP="00066285">
            <w:pPr>
              <w:jc w:val="center"/>
              <w:rPr>
                <w:b/>
                <w:sz w:val="16"/>
              </w:rPr>
            </w:pPr>
            <w:r>
              <w:rPr>
                <w:b/>
                <w:sz w:val="16"/>
              </w:rPr>
              <w:t>MoWebA sin RIA (j = a)</w:t>
            </w:r>
          </w:p>
        </w:tc>
        <w:tc>
          <w:tcPr>
            <w:tcW w:w="2450" w:type="dxa"/>
          </w:tcPr>
          <w:p w:rsidR="001A4EC2" w:rsidRPr="004A7E16" w:rsidRDefault="001A4EC2" w:rsidP="00066285">
            <w:pPr>
              <w:jc w:val="center"/>
              <w:rPr>
                <w:b/>
                <w:sz w:val="16"/>
              </w:rPr>
            </w:pPr>
            <w:r>
              <w:rPr>
                <w:b/>
                <w:sz w:val="16"/>
              </w:rPr>
              <w:t>MoWebA con RIA (j = b)</w:t>
            </w:r>
          </w:p>
        </w:tc>
      </w:tr>
      <w:tr w:rsidR="001A4EC2" w:rsidRPr="004A7E16" w:rsidTr="00AB1D4F">
        <w:trPr>
          <w:trHeight w:val="702"/>
        </w:trPr>
        <w:tc>
          <w:tcPr>
            <w:tcW w:w="2763" w:type="dxa"/>
          </w:tcPr>
          <w:p w:rsidR="001A4EC2" w:rsidRPr="004A7E16" w:rsidRDefault="001A4EC2" w:rsidP="00066285">
            <w:pPr>
              <w:spacing w:after="200" w:line="276" w:lineRule="auto"/>
              <w:jc w:val="center"/>
              <w:rPr>
                <w:b/>
                <w:sz w:val="16"/>
              </w:rPr>
            </w:pPr>
            <w:r w:rsidRPr="004A7E16">
              <w:rPr>
                <w:b/>
                <w:sz w:val="16"/>
              </w:rPr>
              <w:t>Agregar persona</w:t>
            </w:r>
            <w:r>
              <w:rPr>
                <w:b/>
                <w:sz w:val="16"/>
              </w:rPr>
              <w:t xml:space="preserve"> (i = 1)</w:t>
            </w:r>
          </w:p>
        </w:tc>
        <w:tc>
          <w:tcPr>
            <w:tcW w:w="2414" w:type="dxa"/>
          </w:tcPr>
          <w:p w:rsidR="001A4EC2" w:rsidRPr="00B80134" w:rsidRDefault="001A4EC2" w:rsidP="00066285">
            <w:pPr>
              <w:spacing w:after="200" w:line="276" w:lineRule="auto"/>
              <w:jc w:val="center"/>
              <w:rPr>
                <w:sz w:val="16"/>
              </w:rPr>
            </w:pPr>
            <w:r w:rsidRPr="00B80134">
              <w:rPr>
                <w:sz w:val="16"/>
              </w:rPr>
              <w:t>3</w:t>
            </w:r>
          </w:p>
        </w:tc>
        <w:tc>
          <w:tcPr>
            <w:tcW w:w="2450" w:type="dxa"/>
          </w:tcPr>
          <w:p w:rsidR="001A4EC2" w:rsidRPr="00B80134" w:rsidRDefault="001A4EC2" w:rsidP="00066285">
            <w:pPr>
              <w:spacing w:after="200" w:line="276" w:lineRule="auto"/>
              <w:jc w:val="center"/>
              <w:rPr>
                <w:sz w:val="16"/>
              </w:rPr>
            </w:pPr>
            <w:r w:rsidRPr="00B80134">
              <w:rPr>
                <w:sz w:val="16"/>
              </w:rPr>
              <w:t>4</w:t>
            </w:r>
          </w:p>
        </w:tc>
      </w:tr>
      <w:tr w:rsidR="001A4EC2" w:rsidRPr="004A7E16" w:rsidTr="00AB1D4F">
        <w:trPr>
          <w:trHeight w:val="691"/>
        </w:trPr>
        <w:tc>
          <w:tcPr>
            <w:tcW w:w="2763" w:type="dxa"/>
          </w:tcPr>
          <w:p w:rsidR="001A4EC2" w:rsidRPr="004A7E16" w:rsidRDefault="001A4EC2" w:rsidP="00066285">
            <w:pPr>
              <w:spacing w:after="200" w:line="276" w:lineRule="auto"/>
              <w:jc w:val="center"/>
              <w:rPr>
                <w:b/>
                <w:sz w:val="16"/>
              </w:rPr>
            </w:pPr>
            <w:r>
              <w:rPr>
                <w:b/>
                <w:sz w:val="16"/>
              </w:rPr>
              <w:t>Listar</w:t>
            </w:r>
            <w:r w:rsidRPr="004A7E16">
              <w:rPr>
                <w:b/>
                <w:sz w:val="16"/>
              </w:rPr>
              <w:t xml:space="preserve"> persona</w:t>
            </w:r>
            <w:r>
              <w:rPr>
                <w:b/>
                <w:sz w:val="16"/>
              </w:rPr>
              <w:t xml:space="preserve"> (i = 2)</w:t>
            </w:r>
          </w:p>
        </w:tc>
        <w:tc>
          <w:tcPr>
            <w:tcW w:w="2414" w:type="dxa"/>
          </w:tcPr>
          <w:p w:rsidR="001A4EC2" w:rsidRPr="00B80134" w:rsidRDefault="001A4EC2" w:rsidP="00066285">
            <w:pPr>
              <w:spacing w:after="200" w:line="276" w:lineRule="auto"/>
              <w:jc w:val="center"/>
              <w:rPr>
                <w:sz w:val="16"/>
              </w:rPr>
            </w:pPr>
            <w:r w:rsidRPr="00B80134">
              <w:rPr>
                <w:sz w:val="16"/>
              </w:rPr>
              <w:t>1</w:t>
            </w:r>
          </w:p>
        </w:tc>
        <w:tc>
          <w:tcPr>
            <w:tcW w:w="2450" w:type="dxa"/>
          </w:tcPr>
          <w:p w:rsidR="001A4EC2" w:rsidRPr="00B80134" w:rsidRDefault="001A4EC2" w:rsidP="00066285">
            <w:pPr>
              <w:spacing w:after="200" w:line="276" w:lineRule="auto"/>
              <w:jc w:val="center"/>
              <w:rPr>
                <w:sz w:val="16"/>
              </w:rPr>
            </w:pPr>
            <w:r w:rsidRPr="00B80134">
              <w:rPr>
                <w:sz w:val="16"/>
              </w:rPr>
              <w:t>1</w:t>
            </w:r>
          </w:p>
        </w:tc>
      </w:tr>
      <w:tr w:rsidR="001A4EC2" w:rsidRPr="004A7E16" w:rsidTr="00AB1D4F">
        <w:trPr>
          <w:trHeight w:val="691"/>
        </w:trPr>
        <w:tc>
          <w:tcPr>
            <w:tcW w:w="2763" w:type="dxa"/>
          </w:tcPr>
          <w:p w:rsidR="001A4EC2" w:rsidRPr="004A7E16" w:rsidRDefault="001A4EC2" w:rsidP="00066285">
            <w:pPr>
              <w:spacing w:after="200" w:line="276" w:lineRule="auto"/>
              <w:jc w:val="center"/>
              <w:rPr>
                <w:b/>
                <w:sz w:val="16"/>
              </w:rPr>
            </w:pPr>
            <w:r w:rsidRPr="004A7E16">
              <w:rPr>
                <w:b/>
                <w:sz w:val="16"/>
              </w:rPr>
              <w:t>Remover persona</w:t>
            </w:r>
            <w:r>
              <w:rPr>
                <w:b/>
                <w:sz w:val="16"/>
              </w:rPr>
              <w:t>( i = 3)</w:t>
            </w:r>
          </w:p>
        </w:tc>
        <w:tc>
          <w:tcPr>
            <w:tcW w:w="2414" w:type="dxa"/>
          </w:tcPr>
          <w:p w:rsidR="001A4EC2" w:rsidRPr="00B80134" w:rsidRDefault="001A4EC2" w:rsidP="00066285">
            <w:pPr>
              <w:spacing w:after="200" w:line="276" w:lineRule="auto"/>
              <w:jc w:val="center"/>
              <w:rPr>
                <w:sz w:val="16"/>
              </w:rPr>
            </w:pPr>
            <w:r w:rsidRPr="00B80134">
              <w:rPr>
                <w:sz w:val="16"/>
              </w:rPr>
              <w:t>2</w:t>
            </w:r>
          </w:p>
        </w:tc>
        <w:tc>
          <w:tcPr>
            <w:tcW w:w="2450" w:type="dxa"/>
          </w:tcPr>
          <w:p w:rsidR="001A4EC2" w:rsidRPr="00B80134" w:rsidRDefault="001A4EC2" w:rsidP="00066285">
            <w:pPr>
              <w:spacing w:after="200" w:line="276" w:lineRule="auto"/>
              <w:jc w:val="center"/>
              <w:rPr>
                <w:sz w:val="16"/>
              </w:rPr>
            </w:pPr>
            <w:r w:rsidRPr="00B80134">
              <w:rPr>
                <w:sz w:val="16"/>
              </w:rPr>
              <w:t>3</w:t>
            </w:r>
          </w:p>
        </w:tc>
      </w:tr>
      <w:tr w:rsidR="001A4EC2" w:rsidRPr="0004510C" w:rsidTr="00AB1D4F">
        <w:trPr>
          <w:trHeight w:val="451"/>
        </w:trPr>
        <w:tc>
          <w:tcPr>
            <w:tcW w:w="2763" w:type="dxa"/>
          </w:tcPr>
          <w:p w:rsidR="001A4EC2" w:rsidRPr="004A7E16" w:rsidRDefault="001A4EC2" w:rsidP="00066285">
            <w:pPr>
              <w:spacing w:after="200" w:line="276" w:lineRule="auto"/>
              <w:jc w:val="center"/>
              <w:rPr>
                <w:b/>
                <w:sz w:val="16"/>
              </w:rPr>
            </w:pPr>
            <w:r w:rsidRPr="004A7E16">
              <w:rPr>
                <w:b/>
                <w:sz w:val="16"/>
              </w:rPr>
              <w:t>Totales</w:t>
            </w:r>
          </w:p>
        </w:tc>
        <w:tc>
          <w:tcPr>
            <w:tcW w:w="2414" w:type="dxa"/>
          </w:tcPr>
          <w:p w:rsidR="001A4EC2" w:rsidRPr="00B80134" w:rsidRDefault="001A4EC2" w:rsidP="00066285">
            <w:pPr>
              <w:spacing w:after="200" w:line="276" w:lineRule="auto"/>
              <w:jc w:val="center"/>
              <w:rPr>
                <w:sz w:val="16"/>
                <w:lang w:val="en-US"/>
              </w:rPr>
            </w:pPr>
            <w:r w:rsidRPr="00B80134">
              <w:rPr>
                <w:sz w:val="16"/>
                <w:lang w:val="en-US"/>
              </w:rPr>
              <w:t>6</w:t>
            </w:r>
          </w:p>
        </w:tc>
        <w:tc>
          <w:tcPr>
            <w:tcW w:w="2450" w:type="dxa"/>
          </w:tcPr>
          <w:p w:rsidR="001A4EC2" w:rsidRPr="00B80134" w:rsidRDefault="001A4EC2" w:rsidP="00066285">
            <w:pPr>
              <w:keepNext/>
              <w:spacing w:after="200" w:line="276" w:lineRule="auto"/>
              <w:jc w:val="center"/>
              <w:rPr>
                <w:sz w:val="16"/>
                <w:lang w:val="en-US"/>
              </w:rPr>
            </w:pPr>
            <w:r w:rsidRPr="00B80134">
              <w:rPr>
                <w:sz w:val="16"/>
                <w:lang w:val="en-US"/>
              </w:rPr>
              <w:t>8</w:t>
            </w:r>
          </w:p>
        </w:tc>
      </w:tr>
    </w:tbl>
    <w:p w:rsidR="001A4EC2" w:rsidRDefault="001A4EC2" w:rsidP="001A4EC2">
      <w:pPr>
        <w:pStyle w:val="Epgrafe"/>
        <w:rPr>
          <w:color w:val="000000" w:themeColor="text1"/>
        </w:rPr>
      </w:pPr>
      <w:bookmarkStart w:id="183" w:name="_Ref431362947"/>
      <w:r w:rsidRPr="00B80134">
        <w:rPr>
          <w:color w:val="000000" w:themeColor="text1"/>
        </w:rPr>
        <w:t xml:space="preserve">Tabla </w:t>
      </w:r>
      <w:r w:rsidR="00251071" w:rsidRPr="00B80134">
        <w:rPr>
          <w:color w:val="000000" w:themeColor="text1"/>
        </w:rPr>
        <w:fldChar w:fldCharType="begin"/>
      </w:r>
      <w:r w:rsidRPr="00B80134">
        <w:rPr>
          <w:color w:val="000000" w:themeColor="text1"/>
        </w:rPr>
        <w:instrText xml:space="preserve"> SEQ Tabla \* ARABIC </w:instrText>
      </w:r>
      <w:r w:rsidR="00251071" w:rsidRPr="00B80134">
        <w:rPr>
          <w:color w:val="000000" w:themeColor="text1"/>
        </w:rPr>
        <w:fldChar w:fldCharType="separate"/>
      </w:r>
      <w:r w:rsidRPr="00B80134">
        <w:rPr>
          <w:noProof/>
          <w:color w:val="000000" w:themeColor="text1"/>
        </w:rPr>
        <w:t>5</w:t>
      </w:r>
      <w:r w:rsidR="00251071" w:rsidRPr="00B80134">
        <w:rPr>
          <w:color w:val="000000" w:themeColor="text1"/>
        </w:rPr>
        <w:fldChar w:fldCharType="end"/>
      </w:r>
      <w:bookmarkEnd w:id="183"/>
      <w:r w:rsidRPr="00B80134">
        <w:rPr>
          <w:b w:val="0"/>
          <w:color w:val="000000" w:themeColor="text1"/>
        </w:rPr>
        <w:t xml:space="preserve"> Cantidad de generaciones de código para cada uno de los enfoques</w:t>
      </w:r>
      <w:r>
        <w:rPr>
          <w:b w:val="0"/>
          <w:color w:val="000000" w:themeColor="text1"/>
        </w:rPr>
        <w:t xml:space="preserve"> para la obtención de la interfaz final</w:t>
      </w:r>
    </w:p>
    <w:p w:rsidR="001A4EC2" w:rsidRPr="00B80134" w:rsidRDefault="001A4EC2" w:rsidP="001A4EC2"/>
    <w:tbl>
      <w:tblPr>
        <w:tblStyle w:val="Tablaconcuadrcula"/>
        <w:tblW w:w="7597" w:type="dxa"/>
        <w:tblLayout w:type="fixed"/>
        <w:tblLook w:val="04A0"/>
      </w:tblPr>
      <w:tblGrid>
        <w:gridCol w:w="1471"/>
        <w:gridCol w:w="1345"/>
        <w:gridCol w:w="846"/>
        <w:gridCol w:w="635"/>
        <w:gridCol w:w="1194"/>
        <w:gridCol w:w="1057"/>
        <w:gridCol w:w="1049"/>
      </w:tblGrid>
      <w:tr w:rsidR="001A4EC2" w:rsidRPr="004118BF" w:rsidTr="00AB1D4F">
        <w:trPr>
          <w:trHeight w:val="270"/>
        </w:trPr>
        <w:tc>
          <w:tcPr>
            <w:tcW w:w="1471" w:type="dxa"/>
            <w:vMerge w:val="restart"/>
          </w:tcPr>
          <w:p w:rsidR="001A4EC2" w:rsidRPr="002803BE" w:rsidRDefault="001A4EC2" w:rsidP="00066285">
            <w:pPr>
              <w:jc w:val="center"/>
              <w:rPr>
                <w:b/>
                <w:sz w:val="16"/>
                <w:szCs w:val="16"/>
              </w:rPr>
            </w:pPr>
            <w:r w:rsidRPr="002803BE">
              <w:rPr>
                <w:b/>
                <w:sz w:val="16"/>
                <w:szCs w:val="16"/>
              </w:rPr>
              <w:t>Líneas de código</w:t>
            </w:r>
          </w:p>
        </w:tc>
        <w:tc>
          <w:tcPr>
            <w:tcW w:w="2826" w:type="dxa"/>
            <w:gridSpan w:val="3"/>
          </w:tcPr>
          <w:p w:rsidR="001A4EC2" w:rsidRPr="002803BE" w:rsidRDefault="001A4EC2" w:rsidP="00066285">
            <w:pPr>
              <w:jc w:val="center"/>
              <w:rPr>
                <w:b/>
                <w:sz w:val="16"/>
                <w:szCs w:val="16"/>
              </w:rPr>
            </w:pPr>
            <w:r w:rsidRPr="002803BE">
              <w:rPr>
                <w:b/>
                <w:sz w:val="16"/>
                <w:szCs w:val="16"/>
              </w:rPr>
              <w:t>MoWebA sin RIA (j = a)</w:t>
            </w:r>
          </w:p>
        </w:tc>
        <w:tc>
          <w:tcPr>
            <w:tcW w:w="3300" w:type="dxa"/>
            <w:gridSpan w:val="3"/>
          </w:tcPr>
          <w:p w:rsidR="001A4EC2" w:rsidRPr="002803BE" w:rsidRDefault="001A4EC2" w:rsidP="00066285">
            <w:pPr>
              <w:jc w:val="center"/>
              <w:rPr>
                <w:b/>
                <w:sz w:val="16"/>
                <w:szCs w:val="16"/>
              </w:rPr>
            </w:pPr>
            <w:r w:rsidRPr="002803BE">
              <w:rPr>
                <w:b/>
                <w:sz w:val="16"/>
                <w:szCs w:val="16"/>
              </w:rPr>
              <w:t>MoWebA con RIA (j = b)</w:t>
            </w:r>
          </w:p>
        </w:tc>
      </w:tr>
      <w:tr w:rsidR="001A4EC2" w:rsidRPr="004118BF" w:rsidTr="00AB1D4F">
        <w:trPr>
          <w:trHeight w:val="263"/>
        </w:trPr>
        <w:tc>
          <w:tcPr>
            <w:tcW w:w="1471" w:type="dxa"/>
            <w:vMerge/>
          </w:tcPr>
          <w:p w:rsidR="001A4EC2" w:rsidRPr="002803BE" w:rsidRDefault="001A4EC2" w:rsidP="00066285">
            <w:pPr>
              <w:spacing w:after="200" w:line="276" w:lineRule="auto"/>
              <w:jc w:val="center"/>
              <w:rPr>
                <w:b/>
                <w:sz w:val="16"/>
                <w:szCs w:val="16"/>
              </w:rPr>
            </w:pPr>
          </w:p>
        </w:tc>
        <w:tc>
          <w:tcPr>
            <w:tcW w:w="1345" w:type="dxa"/>
          </w:tcPr>
          <w:p w:rsidR="001A4EC2" w:rsidRPr="002803BE" w:rsidRDefault="001A4EC2" w:rsidP="00066285">
            <w:pPr>
              <w:spacing w:after="200" w:line="276" w:lineRule="auto"/>
              <w:jc w:val="center"/>
              <w:rPr>
                <w:b/>
                <w:sz w:val="16"/>
                <w:szCs w:val="16"/>
              </w:rPr>
            </w:pPr>
            <w:r w:rsidRPr="002803BE">
              <w:rPr>
                <w:b/>
                <w:sz w:val="16"/>
                <w:szCs w:val="16"/>
              </w:rPr>
              <w:t>Líneas de código automáticas</w:t>
            </w:r>
          </w:p>
        </w:tc>
        <w:tc>
          <w:tcPr>
            <w:tcW w:w="846" w:type="dxa"/>
          </w:tcPr>
          <w:p w:rsidR="001A4EC2" w:rsidRPr="002803BE" w:rsidRDefault="001A4EC2" w:rsidP="00066285">
            <w:pPr>
              <w:jc w:val="center"/>
              <w:rPr>
                <w:b/>
                <w:sz w:val="16"/>
                <w:szCs w:val="16"/>
              </w:rPr>
            </w:pPr>
            <w:r w:rsidRPr="002803BE">
              <w:rPr>
                <w:b/>
                <w:sz w:val="16"/>
                <w:szCs w:val="16"/>
              </w:rPr>
              <w:t>Líneas de código manuales</w:t>
            </w:r>
          </w:p>
        </w:tc>
        <w:tc>
          <w:tcPr>
            <w:tcW w:w="635" w:type="dxa"/>
          </w:tcPr>
          <w:p w:rsidR="001A4EC2" w:rsidRPr="002803BE" w:rsidRDefault="001A4EC2" w:rsidP="00066285">
            <w:pPr>
              <w:jc w:val="center"/>
              <w:rPr>
                <w:b/>
                <w:sz w:val="16"/>
                <w:szCs w:val="16"/>
              </w:rPr>
            </w:pPr>
            <w:r>
              <w:rPr>
                <w:b/>
                <w:sz w:val="16"/>
                <w:szCs w:val="16"/>
              </w:rPr>
              <w:t xml:space="preserve">Totales </w:t>
            </w:r>
          </w:p>
        </w:tc>
        <w:tc>
          <w:tcPr>
            <w:tcW w:w="1194" w:type="dxa"/>
          </w:tcPr>
          <w:p w:rsidR="001A4EC2" w:rsidRPr="002803BE" w:rsidRDefault="001A4EC2" w:rsidP="00066285">
            <w:pPr>
              <w:spacing w:after="200" w:line="276" w:lineRule="auto"/>
              <w:jc w:val="center"/>
              <w:rPr>
                <w:b/>
                <w:sz w:val="16"/>
                <w:szCs w:val="16"/>
              </w:rPr>
            </w:pPr>
            <w:r w:rsidRPr="002803BE">
              <w:rPr>
                <w:b/>
                <w:sz w:val="16"/>
                <w:szCs w:val="16"/>
              </w:rPr>
              <w:t>Líneas de código automáticas</w:t>
            </w:r>
          </w:p>
        </w:tc>
        <w:tc>
          <w:tcPr>
            <w:tcW w:w="1057" w:type="dxa"/>
          </w:tcPr>
          <w:p w:rsidR="001A4EC2" w:rsidRPr="002803BE" w:rsidRDefault="001A4EC2" w:rsidP="00066285">
            <w:pPr>
              <w:jc w:val="center"/>
              <w:rPr>
                <w:b/>
                <w:sz w:val="16"/>
                <w:szCs w:val="16"/>
              </w:rPr>
            </w:pPr>
            <w:r w:rsidRPr="002803BE">
              <w:rPr>
                <w:b/>
                <w:sz w:val="16"/>
                <w:szCs w:val="16"/>
              </w:rPr>
              <w:t>Líneas de código manuales</w:t>
            </w:r>
          </w:p>
        </w:tc>
        <w:tc>
          <w:tcPr>
            <w:tcW w:w="1049" w:type="dxa"/>
          </w:tcPr>
          <w:p w:rsidR="001A4EC2" w:rsidRPr="002803BE" w:rsidRDefault="001A4EC2" w:rsidP="00066285">
            <w:pPr>
              <w:jc w:val="center"/>
              <w:rPr>
                <w:b/>
                <w:sz w:val="16"/>
                <w:szCs w:val="16"/>
              </w:rPr>
            </w:pPr>
            <w:r>
              <w:rPr>
                <w:b/>
                <w:sz w:val="16"/>
                <w:szCs w:val="16"/>
              </w:rPr>
              <w:t>Totales</w:t>
            </w:r>
          </w:p>
        </w:tc>
      </w:tr>
      <w:tr w:rsidR="001A4EC2" w:rsidRPr="004118BF" w:rsidTr="00AB1D4F">
        <w:trPr>
          <w:trHeight w:val="476"/>
        </w:trPr>
        <w:tc>
          <w:tcPr>
            <w:tcW w:w="1471" w:type="dxa"/>
          </w:tcPr>
          <w:p w:rsidR="001A4EC2" w:rsidRPr="004A7E16" w:rsidRDefault="001A4EC2" w:rsidP="00066285">
            <w:pPr>
              <w:jc w:val="center"/>
              <w:rPr>
                <w:b/>
              </w:rPr>
            </w:pPr>
            <w:r w:rsidRPr="004A7E16">
              <w:rPr>
                <w:b/>
                <w:sz w:val="16"/>
              </w:rPr>
              <w:t>Agregar persona</w:t>
            </w:r>
            <w:r>
              <w:rPr>
                <w:b/>
                <w:sz w:val="16"/>
              </w:rPr>
              <w:t xml:space="preserve"> (i = 1)</w:t>
            </w:r>
          </w:p>
        </w:tc>
        <w:tc>
          <w:tcPr>
            <w:tcW w:w="1345" w:type="dxa"/>
          </w:tcPr>
          <w:p w:rsidR="001A4EC2" w:rsidRPr="00B80134" w:rsidRDefault="001A4EC2" w:rsidP="00066285">
            <w:pPr>
              <w:spacing w:after="200" w:line="276" w:lineRule="auto"/>
              <w:jc w:val="center"/>
              <w:rPr>
                <w:sz w:val="16"/>
                <w:szCs w:val="16"/>
              </w:rPr>
            </w:pPr>
            <w:r w:rsidRPr="00B80134">
              <w:rPr>
                <w:sz w:val="16"/>
                <w:szCs w:val="16"/>
              </w:rPr>
              <w:t>51</w:t>
            </w:r>
          </w:p>
        </w:tc>
        <w:tc>
          <w:tcPr>
            <w:tcW w:w="846" w:type="dxa"/>
          </w:tcPr>
          <w:p w:rsidR="001A4EC2" w:rsidRPr="00B80134" w:rsidRDefault="001A4EC2" w:rsidP="00066285">
            <w:pPr>
              <w:spacing w:after="200" w:line="276" w:lineRule="auto"/>
              <w:jc w:val="center"/>
              <w:rPr>
                <w:sz w:val="16"/>
                <w:szCs w:val="16"/>
              </w:rPr>
            </w:pPr>
            <w:r w:rsidRPr="00B80134">
              <w:rPr>
                <w:sz w:val="16"/>
                <w:szCs w:val="16"/>
              </w:rPr>
              <w:t>56</w:t>
            </w:r>
          </w:p>
        </w:tc>
        <w:tc>
          <w:tcPr>
            <w:tcW w:w="635" w:type="dxa"/>
          </w:tcPr>
          <w:p w:rsidR="001A4EC2" w:rsidRPr="00B80134" w:rsidRDefault="001A4EC2" w:rsidP="00066285">
            <w:pPr>
              <w:spacing w:after="200" w:line="276" w:lineRule="auto"/>
              <w:jc w:val="center"/>
              <w:rPr>
                <w:sz w:val="16"/>
                <w:szCs w:val="16"/>
              </w:rPr>
            </w:pPr>
            <w:r w:rsidRPr="00B80134">
              <w:rPr>
                <w:sz w:val="16"/>
                <w:szCs w:val="16"/>
              </w:rPr>
              <w:t>107</w:t>
            </w:r>
          </w:p>
        </w:tc>
        <w:tc>
          <w:tcPr>
            <w:tcW w:w="1194" w:type="dxa"/>
          </w:tcPr>
          <w:p w:rsidR="001A4EC2" w:rsidRPr="00B80134" w:rsidRDefault="001A4EC2" w:rsidP="00066285">
            <w:pPr>
              <w:spacing w:after="200" w:line="276" w:lineRule="auto"/>
              <w:jc w:val="center"/>
              <w:rPr>
                <w:sz w:val="16"/>
                <w:szCs w:val="16"/>
              </w:rPr>
            </w:pPr>
            <w:r w:rsidRPr="00B80134">
              <w:rPr>
                <w:sz w:val="16"/>
                <w:szCs w:val="16"/>
              </w:rPr>
              <w:t>135</w:t>
            </w:r>
          </w:p>
        </w:tc>
        <w:tc>
          <w:tcPr>
            <w:tcW w:w="1057" w:type="dxa"/>
          </w:tcPr>
          <w:p w:rsidR="001A4EC2" w:rsidRPr="00B80134" w:rsidRDefault="001A4EC2" w:rsidP="00066285">
            <w:pPr>
              <w:spacing w:after="200" w:line="276" w:lineRule="auto"/>
              <w:jc w:val="center"/>
              <w:rPr>
                <w:sz w:val="16"/>
                <w:szCs w:val="16"/>
              </w:rPr>
            </w:pPr>
            <w:r w:rsidRPr="00B80134">
              <w:rPr>
                <w:sz w:val="16"/>
                <w:szCs w:val="16"/>
              </w:rPr>
              <w:t>56</w:t>
            </w:r>
          </w:p>
        </w:tc>
        <w:tc>
          <w:tcPr>
            <w:tcW w:w="1049" w:type="dxa"/>
          </w:tcPr>
          <w:p w:rsidR="001A4EC2" w:rsidRPr="00B80134" w:rsidRDefault="001A4EC2" w:rsidP="00066285">
            <w:pPr>
              <w:spacing w:after="200" w:line="276" w:lineRule="auto"/>
              <w:jc w:val="center"/>
              <w:rPr>
                <w:sz w:val="16"/>
                <w:szCs w:val="16"/>
              </w:rPr>
            </w:pPr>
            <w:r w:rsidRPr="00B80134">
              <w:rPr>
                <w:sz w:val="16"/>
                <w:szCs w:val="16"/>
              </w:rPr>
              <w:t>191</w:t>
            </w:r>
          </w:p>
        </w:tc>
      </w:tr>
      <w:tr w:rsidR="001A4EC2" w:rsidRPr="004118BF" w:rsidTr="00AB1D4F">
        <w:trPr>
          <w:trHeight w:val="613"/>
        </w:trPr>
        <w:tc>
          <w:tcPr>
            <w:tcW w:w="1471" w:type="dxa"/>
          </w:tcPr>
          <w:p w:rsidR="001A4EC2" w:rsidRDefault="001A4EC2" w:rsidP="00066285">
            <w:pPr>
              <w:jc w:val="center"/>
              <w:rPr>
                <w:rFonts w:cs="CMBX10"/>
                <w:b/>
              </w:rPr>
            </w:pPr>
            <w:r w:rsidRPr="004A7E16">
              <w:rPr>
                <w:b/>
                <w:sz w:val="16"/>
              </w:rPr>
              <w:t>Mostrar persona</w:t>
            </w:r>
            <w:r>
              <w:rPr>
                <w:b/>
                <w:sz w:val="16"/>
              </w:rPr>
              <w:t xml:space="preserve"> (i = 2)</w:t>
            </w:r>
          </w:p>
        </w:tc>
        <w:tc>
          <w:tcPr>
            <w:tcW w:w="1345" w:type="dxa"/>
          </w:tcPr>
          <w:p w:rsidR="001A4EC2" w:rsidRPr="00B80134" w:rsidRDefault="001A4EC2" w:rsidP="00066285">
            <w:pPr>
              <w:spacing w:after="200" w:line="276" w:lineRule="auto"/>
              <w:jc w:val="center"/>
              <w:rPr>
                <w:sz w:val="16"/>
                <w:szCs w:val="16"/>
              </w:rPr>
            </w:pPr>
            <w:r w:rsidRPr="00B80134">
              <w:rPr>
                <w:sz w:val="16"/>
                <w:szCs w:val="16"/>
              </w:rPr>
              <w:t>1</w:t>
            </w:r>
          </w:p>
        </w:tc>
        <w:tc>
          <w:tcPr>
            <w:tcW w:w="846" w:type="dxa"/>
          </w:tcPr>
          <w:p w:rsidR="001A4EC2" w:rsidRPr="00B80134" w:rsidRDefault="001A4EC2" w:rsidP="00066285">
            <w:pPr>
              <w:spacing w:after="200" w:line="276" w:lineRule="auto"/>
              <w:jc w:val="center"/>
              <w:rPr>
                <w:sz w:val="16"/>
                <w:szCs w:val="16"/>
              </w:rPr>
            </w:pPr>
            <w:r w:rsidRPr="00B80134">
              <w:rPr>
                <w:sz w:val="16"/>
                <w:szCs w:val="16"/>
              </w:rPr>
              <w:t>45</w:t>
            </w:r>
          </w:p>
        </w:tc>
        <w:tc>
          <w:tcPr>
            <w:tcW w:w="635" w:type="dxa"/>
          </w:tcPr>
          <w:p w:rsidR="001A4EC2" w:rsidRPr="00B80134" w:rsidRDefault="001A4EC2" w:rsidP="00066285">
            <w:pPr>
              <w:spacing w:after="200" w:line="276" w:lineRule="auto"/>
              <w:jc w:val="center"/>
              <w:rPr>
                <w:sz w:val="16"/>
                <w:szCs w:val="16"/>
              </w:rPr>
            </w:pPr>
            <w:r w:rsidRPr="00B80134">
              <w:rPr>
                <w:sz w:val="16"/>
                <w:szCs w:val="16"/>
              </w:rPr>
              <w:t>46</w:t>
            </w:r>
          </w:p>
        </w:tc>
        <w:tc>
          <w:tcPr>
            <w:tcW w:w="1194" w:type="dxa"/>
          </w:tcPr>
          <w:p w:rsidR="001A4EC2" w:rsidRPr="00B80134" w:rsidRDefault="001A4EC2" w:rsidP="00066285">
            <w:pPr>
              <w:spacing w:after="200" w:line="276" w:lineRule="auto"/>
              <w:jc w:val="center"/>
              <w:rPr>
                <w:sz w:val="16"/>
                <w:szCs w:val="16"/>
              </w:rPr>
            </w:pPr>
            <w:r w:rsidRPr="00B80134">
              <w:rPr>
                <w:sz w:val="16"/>
                <w:szCs w:val="16"/>
              </w:rPr>
              <w:t>3</w:t>
            </w:r>
          </w:p>
        </w:tc>
        <w:tc>
          <w:tcPr>
            <w:tcW w:w="1057" w:type="dxa"/>
          </w:tcPr>
          <w:p w:rsidR="001A4EC2" w:rsidRPr="00B80134" w:rsidRDefault="001A4EC2" w:rsidP="00066285">
            <w:pPr>
              <w:spacing w:after="200" w:line="276" w:lineRule="auto"/>
              <w:jc w:val="center"/>
              <w:rPr>
                <w:sz w:val="16"/>
                <w:szCs w:val="16"/>
              </w:rPr>
            </w:pPr>
            <w:r w:rsidRPr="00B80134">
              <w:rPr>
                <w:sz w:val="16"/>
                <w:szCs w:val="16"/>
              </w:rPr>
              <w:t>45</w:t>
            </w:r>
          </w:p>
        </w:tc>
        <w:tc>
          <w:tcPr>
            <w:tcW w:w="1049" w:type="dxa"/>
          </w:tcPr>
          <w:p w:rsidR="001A4EC2" w:rsidRPr="00B80134" w:rsidRDefault="001A4EC2" w:rsidP="00066285">
            <w:pPr>
              <w:spacing w:after="200" w:line="276" w:lineRule="auto"/>
              <w:jc w:val="center"/>
              <w:rPr>
                <w:sz w:val="16"/>
                <w:szCs w:val="16"/>
              </w:rPr>
            </w:pPr>
            <w:r w:rsidRPr="00B80134">
              <w:rPr>
                <w:sz w:val="16"/>
                <w:szCs w:val="16"/>
              </w:rPr>
              <w:t>48</w:t>
            </w:r>
          </w:p>
        </w:tc>
      </w:tr>
      <w:tr w:rsidR="001A4EC2" w:rsidRPr="004118BF" w:rsidTr="00AB1D4F">
        <w:trPr>
          <w:trHeight w:val="431"/>
        </w:trPr>
        <w:tc>
          <w:tcPr>
            <w:tcW w:w="1471" w:type="dxa"/>
          </w:tcPr>
          <w:p w:rsidR="001A4EC2" w:rsidRPr="004A7E16" w:rsidRDefault="001A4EC2" w:rsidP="00066285">
            <w:pPr>
              <w:spacing w:after="200" w:line="276" w:lineRule="auto"/>
              <w:jc w:val="center"/>
              <w:rPr>
                <w:b/>
              </w:rPr>
            </w:pPr>
            <w:r w:rsidRPr="004A7E16">
              <w:rPr>
                <w:b/>
                <w:sz w:val="16"/>
              </w:rPr>
              <w:t>Remover persona</w:t>
            </w:r>
            <w:r>
              <w:rPr>
                <w:b/>
                <w:sz w:val="16"/>
              </w:rPr>
              <w:t xml:space="preserve">( </w:t>
            </w:r>
            <w:r>
              <w:rPr>
                <w:b/>
                <w:sz w:val="16"/>
              </w:rPr>
              <w:lastRenderedPageBreak/>
              <w:t>i = 3)</w:t>
            </w:r>
          </w:p>
        </w:tc>
        <w:tc>
          <w:tcPr>
            <w:tcW w:w="1345" w:type="dxa"/>
          </w:tcPr>
          <w:p w:rsidR="001A4EC2" w:rsidRPr="00B80134" w:rsidRDefault="001A4EC2" w:rsidP="00066285">
            <w:pPr>
              <w:spacing w:after="200" w:line="276" w:lineRule="auto"/>
              <w:jc w:val="center"/>
              <w:rPr>
                <w:sz w:val="16"/>
                <w:szCs w:val="16"/>
              </w:rPr>
            </w:pPr>
            <w:r w:rsidRPr="00B80134">
              <w:rPr>
                <w:sz w:val="16"/>
                <w:szCs w:val="16"/>
              </w:rPr>
              <w:lastRenderedPageBreak/>
              <w:t>7</w:t>
            </w:r>
          </w:p>
        </w:tc>
        <w:tc>
          <w:tcPr>
            <w:tcW w:w="846" w:type="dxa"/>
          </w:tcPr>
          <w:p w:rsidR="001A4EC2" w:rsidRPr="00B80134" w:rsidRDefault="001A4EC2" w:rsidP="00066285">
            <w:pPr>
              <w:spacing w:after="200" w:line="276" w:lineRule="auto"/>
              <w:jc w:val="center"/>
              <w:rPr>
                <w:sz w:val="16"/>
                <w:szCs w:val="16"/>
              </w:rPr>
            </w:pPr>
            <w:r w:rsidRPr="00B80134">
              <w:rPr>
                <w:sz w:val="16"/>
                <w:szCs w:val="16"/>
              </w:rPr>
              <w:t>27</w:t>
            </w:r>
          </w:p>
        </w:tc>
        <w:tc>
          <w:tcPr>
            <w:tcW w:w="635" w:type="dxa"/>
          </w:tcPr>
          <w:p w:rsidR="001A4EC2" w:rsidRPr="00B80134" w:rsidRDefault="001A4EC2" w:rsidP="00066285">
            <w:pPr>
              <w:spacing w:after="200" w:line="276" w:lineRule="auto"/>
              <w:jc w:val="center"/>
              <w:rPr>
                <w:sz w:val="16"/>
                <w:szCs w:val="16"/>
              </w:rPr>
            </w:pPr>
            <w:r w:rsidRPr="00B80134">
              <w:rPr>
                <w:sz w:val="16"/>
                <w:szCs w:val="16"/>
              </w:rPr>
              <w:t>34</w:t>
            </w:r>
          </w:p>
        </w:tc>
        <w:tc>
          <w:tcPr>
            <w:tcW w:w="1194" w:type="dxa"/>
          </w:tcPr>
          <w:p w:rsidR="001A4EC2" w:rsidRPr="00B80134" w:rsidRDefault="001A4EC2" w:rsidP="00066285">
            <w:pPr>
              <w:spacing w:after="200" w:line="276" w:lineRule="auto"/>
              <w:jc w:val="center"/>
              <w:rPr>
                <w:sz w:val="16"/>
                <w:szCs w:val="16"/>
              </w:rPr>
            </w:pPr>
            <w:r w:rsidRPr="00B80134">
              <w:rPr>
                <w:sz w:val="16"/>
                <w:szCs w:val="16"/>
              </w:rPr>
              <w:t>31</w:t>
            </w:r>
          </w:p>
        </w:tc>
        <w:tc>
          <w:tcPr>
            <w:tcW w:w="1057" w:type="dxa"/>
          </w:tcPr>
          <w:p w:rsidR="001A4EC2" w:rsidRPr="00B80134" w:rsidRDefault="001A4EC2" w:rsidP="00066285">
            <w:pPr>
              <w:spacing w:after="200" w:line="276" w:lineRule="auto"/>
              <w:jc w:val="center"/>
              <w:rPr>
                <w:sz w:val="16"/>
                <w:szCs w:val="16"/>
              </w:rPr>
            </w:pPr>
            <w:r w:rsidRPr="00B80134">
              <w:rPr>
                <w:sz w:val="16"/>
                <w:szCs w:val="16"/>
              </w:rPr>
              <w:t>27</w:t>
            </w:r>
          </w:p>
        </w:tc>
        <w:tc>
          <w:tcPr>
            <w:tcW w:w="1049" w:type="dxa"/>
          </w:tcPr>
          <w:p w:rsidR="001A4EC2" w:rsidRPr="00B80134" w:rsidRDefault="001A4EC2" w:rsidP="00066285">
            <w:pPr>
              <w:spacing w:after="200" w:line="276" w:lineRule="auto"/>
              <w:jc w:val="center"/>
              <w:rPr>
                <w:sz w:val="16"/>
                <w:szCs w:val="16"/>
              </w:rPr>
            </w:pPr>
            <w:r w:rsidRPr="00B80134">
              <w:rPr>
                <w:sz w:val="16"/>
                <w:szCs w:val="16"/>
              </w:rPr>
              <w:t>58</w:t>
            </w:r>
          </w:p>
        </w:tc>
      </w:tr>
      <w:tr w:rsidR="001A4EC2" w:rsidRPr="004118BF" w:rsidTr="00AB1D4F">
        <w:trPr>
          <w:trHeight w:val="645"/>
        </w:trPr>
        <w:tc>
          <w:tcPr>
            <w:tcW w:w="1471" w:type="dxa"/>
          </w:tcPr>
          <w:p w:rsidR="001A4EC2" w:rsidRPr="004A7E16" w:rsidRDefault="001A4EC2" w:rsidP="00066285">
            <w:pPr>
              <w:jc w:val="center"/>
              <w:rPr>
                <w:b/>
                <w:sz w:val="16"/>
              </w:rPr>
            </w:pPr>
            <w:r>
              <w:rPr>
                <w:b/>
                <w:sz w:val="16"/>
              </w:rPr>
              <w:lastRenderedPageBreak/>
              <w:t>Estructura y código común para todas las vistas(cabecera, estructura y pié de pagina</w:t>
            </w:r>
          </w:p>
        </w:tc>
        <w:tc>
          <w:tcPr>
            <w:tcW w:w="1345" w:type="dxa"/>
          </w:tcPr>
          <w:p w:rsidR="001A4EC2" w:rsidRPr="00B80134" w:rsidRDefault="001A4EC2" w:rsidP="00066285">
            <w:pPr>
              <w:spacing w:after="200" w:line="276" w:lineRule="auto"/>
              <w:jc w:val="center"/>
              <w:rPr>
                <w:sz w:val="16"/>
                <w:szCs w:val="16"/>
              </w:rPr>
            </w:pPr>
            <w:r w:rsidRPr="00B80134">
              <w:rPr>
                <w:sz w:val="16"/>
                <w:szCs w:val="16"/>
              </w:rPr>
              <w:t>67</w:t>
            </w:r>
          </w:p>
        </w:tc>
        <w:tc>
          <w:tcPr>
            <w:tcW w:w="846" w:type="dxa"/>
          </w:tcPr>
          <w:p w:rsidR="001A4EC2" w:rsidRPr="00B80134" w:rsidRDefault="001A4EC2" w:rsidP="00066285">
            <w:pPr>
              <w:spacing w:after="200" w:line="276" w:lineRule="auto"/>
              <w:jc w:val="center"/>
              <w:rPr>
                <w:sz w:val="16"/>
                <w:szCs w:val="16"/>
              </w:rPr>
            </w:pPr>
            <w:r w:rsidRPr="00B80134">
              <w:rPr>
                <w:sz w:val="16"/>
                <w:szCs w:val="16"/>
              </w:rPr>
              <w:t>10</w:t>
            </w:r>
          </w:p>
        </w:tc>
        <w:tc>
          <w:tcPr>
            <w:tcW w:w="635" w:type="dxa"/>
          </w:tcPr>
          <w:p w:rsidR="001A4EC2" w:rsidRPr="00B80134" w:rsidRDefault="001A4EC2" w:rsidP="00066285">
            <w:pPr>
              <w:spacing w:after="200" w:line="276" w:lineRule="auto"/>
              <w:jc w:val="center"/>
              <w:rPr>
                <w:sz w:val="16"/>
                <w:szCs w:val="16"/>
              </w:rPr>
            </w:pPr>
            <w:r w:rsidRPr="00B80134">
              <w:rPr>
                <w:sz w:val="16"/>
                <w:szCs w:val="16"/>
              </w:rPr>
              <w:t>77</w:t>
            </w:r>
          </w:p>
        </w:tc>
        <w:tc>
          <w:tcPr>
            <w:tcW w:w="1194" w:type="dxa"/>
          </w:tcPr>
          <w:p w:rsidR="001A4EC2" w:rsidRPr="00B80134" w:rsidRDefault="001A4EC2" w:rsidP="00066285">
            <w:pPr>
              <w:spacing w:after="200" w:line="276" w:lineRule="auto"/>
              <w:jc w:val="center"/>
              <w:rPr>
                <w:sz w:val="16"/>
                <w:szCs w:val="16"/>
              </w:rPr>
            </w:pPr>
            <w:r w:rsidRPr="00B80134">
              <w:rPr>
                <w:sz w:val="16"/>
                <w:szCs w:val="16"/>
              </w:rPr>
              <w:t>52</w:t>
            </w:r>
          </w:p>
        </w:tc>
        <w:tc>
          <w:tcPr>
            <w:tcW w:w="1057" w:type="dxa"/>
          </w:tcPr>
          <w:p w:rsidR="001A4EC2" w:rsidRPr="00B80134" w:rsidRDefault="001A4EC2" w:rsidP="00066285">
            <w:pPr>
              <w:tabs>
                <w:tab w:val="center" w:pos="4252"/>
                <w:tab w:val="right" w:pos="8504"/>
              </w:tabs>
              <w:spacing w:after="200" w:line="276" w:lineRule="auto"/>
              <w:jc w:val="center"/>
              <w:rPr>
                <w:sz w:val="16"/>
                <w:szCs w:val="16"/>
              </w:rPr>
            </w:pPr>
            <w:r w:rsidRPr="00B80134">
              <w:rPr>
                <w:sz w:val="16"/>
                <w:szCs w:val="16"/>
              </w:rPr>
              <w:t>38</w:t>
            </w:r>
          </w:p>
        </w:tc>
        <w:tc>
          <w:tcPr>
            <w:tcW w:w="1049" w:type="dxa"/>
          </w:tcPr>
          <w:p w:rsidR="001A4EC2" w:rsidRPr="00B80134" w:rsidRDefault="001A4EC2" w:rsidP="00066285">
            <w:pPr>
              <w:tabs>
                <w:tab w:val="center" w:pos="4252"/>
                <w:tab w:val="right" w:pos="8504"/>
              </w:tabs>
              <w:spacing w:after="200" w:line="276" w:lineRule="auto"/>
              <w:jc w:val="center"/>
              <w:rPr>
                <w:sz w:val="16"/>
                <w:szCs w:val="16"/>
              </w:rPr>
            </w:pPr>
            <w:r w:rsidRPr="00B80134">
              <w:rPr>
                <w:sz w:val="16"/>
                <w:szCs w:val="16"/>
              </w:rPr>
              <w:t>90</w:t>
            </w:r>
          </w:p>
        </w:tc>
      </w:tr>
      <w:tr w:rsidR="001A4EC2" w:rsidRPr="004118BF" w:rsidTr="00AB1D4F">
        <w:trPr>
          <w:trHeight w:val="260"/>
        </w:trPr>
        <w:tc>
          <w:tcPr>
            <w:tcW w:w="1471" w:type="dxa"/>
          </w:tcPr>
          <w:p w:rsidR="001A4EC2" w:rsidRPr="004A7E16" w:rsidRDefault="001A4EC2" w:rsidP="00066285">
            <w:pPr>
              <w:spacing w:after="200" w:line="276" w:lineRule="auto"/>
              <w:jc w:val="center"/>
              <w:rPr>
                <w:b/>
              </w:rPr>
            </w:pPr>
            <w:r w:rsidRPr="004A7E16">
              <w:rPr>
                <w:b/>
                <w:sz w:val="16"/>
              </w:rPr>
              <w:t>Totales</w:t>
            </w:r>
          </w:p>
        </w:tc>
        <w:tc>
          <w:tcPr>
            <w:tcW w:w="1345" w:type="dxa"/>
          </w:tcPr>
          <w:p w:rsidR="001A4EC2" w:rsidRPr="00B80134" w:rsidRDefault="001A4EC2" w:rsidP="00066285">
            <w:pPr>
              <w:spacing w:after="200" w:line="276" w:lineRule="auto"/>
              <w:jc w:val="center"/>
              <w:rPr>
                <w:sz w:val="16"/>
                <w:szCs w:val="16"/>
              </w:rPr>
            </w:pPr>
            <w:r w:rsidRPr="00B80134">
              <w:rPr>
                <w:sz w:val="16"/>
                <w:szCs w:val="16"/>
              </w:rPr>
              <w:t>126</w:t>
            </w:r>
          </w:p>
        </w:tc>
        <w:tc>
          <w:tcPr>
            <w:tcW w:w="846" w:type="dxa"/>
          </w:tcPr>
          <w:p w:rsidR="001A4EC2" w:rsidRPr="00B80134" w:rsidRDefault="001A4EC2" w:rsidP="00066285">
            <w:pPr>
              <w:spacing w:after="200" w:line="276" w:lineRule="auto"/>
              <w:jc w:val="center"/>
              <w:rPr>
                <w:sz w:val="16"/>
                <w:szCs w:val="16"/>
              </w:rPr>
            </w:pPr>
            <w:r w:rsidRPr="00B80134">
              <w:rPr>
                <w:sz w:val="16"/>
                <w:szCs w:val="16"/>
              </w:rPr>
              <w:t>138</w:t>
            </w:r>
          </w:p>
        </w:tc>
        <w:tc>
          <w:tcPr>
            <w:tcW w:w="635" w:type="dxa"/>
          </w:tcPr>
          <w:p w:rsidR="001A4EC2" w:rsidRPr="00B80134" w:rsidRDefault="001A4EC2" w:rsidP="00066285">
            <w:pPr>
              <w:spacing w:after="200" w:line="276" w:lineRule="auto"/>
              <w:jc w:val="center"/>
              <w:rPr>
                <w:sz w:val="16"/>
                <w:szCs w:val="16"/>
              </w:rPr>
            </w:pPr>
            <w:r w:rsidRPr="00B80134">
              <w:rPr>
                <w:sz w:val="16"/>
                <w:szCs w:val="16"/>
              </w:rPr>
              <w:t>264</w:t>
            </w:r>
          </w:p>
        </w:tc>
        <w:tc>
          <w:tcPr>
            <w:tcW w:w="1194" w:type="dxa"/>
          </w:tcPr>
          <w:p w:rsidR="001A4EC2" w:rsidRPr="00B80134" w:rsidRDefault="001A4EC2" w:rsidP="00066285">
            <w:pPr>
              <w:spacing w:after="200" w:line="276" w:lineRule="auto"/>
              <w:jc w:val="center"/>
              <w:rPr>
                <w:sz w:val="16"/>
                <w:szCs w:val="16"/>
              </w:rPr>
            </w:pPr>
            <w:r w:rsidRPr="00B80134">
              <w:rPr>
                <w:sz w:val="16"/>
                <w:szCs w:val="16"/>
              </w:rPr>
              <w:t>221</w:t>
            </w:r>
          </w:p>
        </w:tc>
        <w:tc>
          <w:tcPr>
            <w:tcW w:w="1057" w:type="dxa"/>
          </w:tcPr>
          <w:p w:rsidR="001A4EC2" w:rsidRPr="00B80134" w:rsidRDefault="001A4EC2" w:rsidP="00066285">
            <w:pPr>
              <w:keepNext/>
              <w:spacing w:after="200" w:line="276" w:lineRule="auto"/>
              <w:jc w:val="center"/>
              <w:rPr>
                <w:sz w:val="16"/>
                <w:szCs w:val="16"/>
              </w:rPr>
            </w:pPr>
            <w:r w:rsidRPr="00B80134">
              <w:rPr>
                <w:sz w:val="16"/>
                <w:szCs w:val="16"/>
              </w:rPr>
              <w:t>166</w:t>
            </w:r>
          </w:p>
        </w:tc>
        <w:tc>
          <w:tcPr>
            <w:tcW w:w="1049" w:type="dxa"/>
          </w:tcPr>
          <w:p w:rsidR="001A4EC2" w:rsidRPr="00B80134" w:rsidRDefault="001A4EC2" w:rsidP="00066285">
            <w:pPr>
              <w:keepNext/>
              <w:spacing w:after="200" w:line="276" w:lineRule="auto"/>
              <w:jc w:val="center"/>
              <w:rPr>
                <w:sz w:val="16"/>
                <w:szCs w:val="16"/>
              </w:rPr>
            </w:pPr>
            <w:r w:rsidRPr="00B80134">
              <w:rPr>
                <w:sz w:val="16"/>
                <w:szCs w:val="16"/>
              </w:rPr>
              <w:t>387</w:t>
            </w:r>
          </w:p>
        </w:tc>
      </w:tr>
    </w:tbl>
    <w:p w:rsidR="001A4EC2" w:rsidRPr="00B80134" w:rsidRDefault="001A4EC2" w:rsidP="001A4EC2">
      <w:pPr>
        <w:pStyle w:val="Epgrafe"/>
        <w:ind w:left="708" w:firstLine="708"/>
        <w:rPr>
          <w:color w:val="000000" w:themeColor="text1"/>
        </w:rPr>
      </w:pPr>
      <w:bookmarkStart w:id="184" w:name="_Ref431358516"/>
      <w:r w:rsidRPr="00B80134">
        <w:rPr>
          <w:color w:val="000000" w:themeColor="text1"/>
        </w:rPr>
        <w:t xml:space="preserve">Tabla </w:t>
      </w:r>
      <w:r w:rsidR="00251071" w:rsidRPr="00B80134">
        <w:rPr>
          <w:color w:val="000000" w:themeColor="text1"/>
        </w:rPr>
        <w:fldChar w:fldCharType="begin"/>
      </w:r>
      <w:r w:rsidRPr="00B80134">
        <w:rPr>
          <w:color w:val="000000" w:themeColor="text1"/>
        </w:rPr>
        <w:instrText xml:space="preserve"> SEQ Tabla \* ARABIC </w:instrText>
      </w:r>
      <w:r w:rsidR="00251071" w:rsidRPr="00B80134">
        <w:rPr>
          <w:color w:val="000000" w:themeColor="text1"/>
        </w:rPr>
        <w:fldChar w:fldCharType="separate"/>
      </w:r>
      <w:r w:rsidRPr="00B80134">
        <w:rPr>
          <w:noProof/>
          <w:color w:val="000000" w:themeColor="text1"/>
        </w:rPr>
        <w:t>6</w:t>
      </w:r>
      <w:r w:rsidR="00251071" w:rsidRPr="00B80134">
        <w:rPr>
          <w:color w:val="000000" w:themeColor="text1"/>
        </w:rPr>
        <w:fldChar w:fldCharType="end"/>
      </w:r>
      <w:bookmarkEnd w:id="184"/>
      <w:r w:rsidRPr="00B80134">
        <w:rPr>
          <w:b w:val="0"/>
          <w:color w:val="000000" w:themeColor="text1"/>
        </w:rPr>
        <w:t xml:space="preserve"> </w:t>
      </w:r>
      <w:r w:rsidRPr="0047082E">
        <w:rPr>
          <w:b w:val="0"/>
          <w:color w:val="000000" w:themeColor="text1"/>
        </w:rPr>
        <w:t>Líneas</w:t>
      </w:r>
      <w:r w:rsidRPr="00B80134">
        <w:rPr>
          <w:b w:val="0"/>
          <w:color w:val="000000" w:themeColor="text1"/>
        </w:rPr>
        <w:t xml:space="preserve"> de código para ambos enfoques del </w:t>
      </w:r>
      <w:r w:rsidRPr="00B80134">
        <w:rPr>
          <w:b w:val="0"/>
          <w:i/>
          <w:color w:val="000000" w:themeColor="text1"/>
        </w:rPr>
        <w:t>Person Manager</w:t>
      </w:r>
    </w:p>
    <w:p w:rsidR="0090573E" w:rsidRDefault="0090573E">
      <w:pPr>
        <w:keepNext/>
        <w:jc w:val="center"/>
        <w:rPr>
          <w:ins w:id="185" w:author="Ivan Lopez" w:date="2015-09-30T04:45:00Z"/>
        </w:rPr>
        <w:pPrChange w:id="186" w:author="Ivan Lopez" w:date="2015-09-30T04:45:00Z">
          <w:pPr>
            <w:jc w:val="center"/>
          </w:pPr>
        </w:pPrChange>
      </w:pPr>
      <w:ins w:id="187" w:author="marcazal" w:date="2015-09-29T23:39:00Z">
        <w:r>
          <w:rPr>
            <w:noProof/>
            <w:lang w:eastAsia="es-PY"/>
            <w:rPrChange w:id="188" w:author="Unknown">
              <w:rPr>
                <w:noProof/>
                <w:sz w:val="16"/>
                <w:szCs w:val="16"/>
                <w:lang w:eastAsia="es-PY"/>
              </w:rPr>
            </w:rPrChange>
          </w:rPr>
          <w:lastRenderedPageBreak/>
          <w:drawing>
            <wp:inline distT="0" distB="0" distL="0" distR="0">
              <wp:extent cx="4362481" cy="7857461"/>
              <wp:effectExtent l="19050" t="0" r="0" b="0"/>
              <wp:docPr id="38" name="5 Imagen" descr="Comparativa-Agregar persona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iva-Agregar persona_vertical.png"/>
                      <pic:cNvPicPr/>
                    </pic:nvPicPr>
                    <pic:blipFill>
                      <a:blip r:embed="rId47" cstate="print"/>
                      <a:stretch>
                        <a:fillRect/>
                      </a:stretch>
                    </pic:blipFill>
                    <pic:spPr>
                      <a:xfrm>
                        <a:off x="0" y="0"/>
                        <a:ext cx="4365422" cy="7862757"/>
                      </a:xfrm>
                      <a:prstGeom prst="rect">
                        <a:avLst/>
                      </a:prstGeom>
                    </pic:spPr>
                  </pic:pic>
                </a:graphicData>
              </a:graphic>
            </wp:inline>
          </w:drawing>
        </w:r>
      </w:ins>
    </w:p>
    <w:p w:rsidR="001A4EC2" w:rsidRPr="00B80134" w:rsidRDefault="001A4EC2" w:rsidP="001A4EC2">
      <w:pPr>
        <w:pStyle w:val="Epgrafe"/>
        <w:jc w:val="center"/>
        <w:rPr>
          <w:color w:val="000000" w:themeColor="text1"/>
        </w:rPr>
      </w:pPr>
      <w:bookmarkStart w:id="189" w:name="_Ref431354896"/>
      <w:r w:rsidRPr="00B80134">
        <w:rPr>
          <w:b w:val="0"/>
          <w:color w:val="000000" w:themeColor="text1"/>
        </w:rPr>
        <w:t xml:space="preserve">Figura </w:t>
      </w:r>
      <w:r w:rsidR="00251071" w:rsidRPr="00B80134">
        <w:rPr>
          <w:b w:val="0"/>
          <w:color w:val="000000" w:themeColor="text1"/>
        </w:rPr>
        <w:fldChar w:fldCharType="begin"/>
      </w:r>
      <w:r w:rsidRPr="00B80134">
        <w:rPr>
          <w:b w:val="0"/>
          <w:color w:val="000000" w:themeColor="text1"/>
        </w:rPr>
        <w:instrText xml:space="preserve"> SEQ Figura \* ARABIC </w:instrText>
      </w:r>
      <w:r w:rsidR="00251071" w:rsidRPr="00B80134">
        <w:rPr>
          <w:b w:val="0"/>
          <w:color w:val="000000" w:themeColor="text1"/>
        </w:rPr>
        <w:fldChar w:fldCharType="separate"/>
      </w:r>
      <w:r>
        <w:rPr>
          <w:b w:val="0"/>
          <w:noProof/>
          <w:color w:val="000000" w:themeColor="text1"/>
        </w:rPr>
        <w:t>2</w:t>
      </w:r>
      <w:r w:rsidR="00251071" w:rsidRPr="00B80134">
        <w:rPr>
          <w:b w:val="0"/>
          <w:color w:val="000000" w:themeColor="text1"/>
        </w:rPr>
        <w:fldChar w:fldCharType="end"/>
      </w:r>
      <w:bookmarkEnd w:id="189"/>
      <w:r w:rsidRPr="00B80134">
        <w:rPr>
          <w:b w:val="0"/>
          <w:color w:val="000000" w:themeColor="text1"/>
        </w:rPr>
        <w:t xml:space="preserve"> MoWebA con y sin RIA para la vista </w:t>
      </w:r>
      <w:r w:rsidRPr="00B80134">
        <w:rPr>
          <w:b w:val="0"/>
          <w:i/>
          <w:color w:val="000000" w:themeColor="text1"/>
        </w:rPr>
        <w:t>Agregar Persona</w:t>
      </w:r>
    </w:p>
    <w:p w:rsidR="001A4EC2" w:rsidRDefault="0090573E" w:rsidP="001A4EC2">
      <w:pPr>
        <w:keepNext/>
        <w:jc w:val="center"/>
        <w:rPr>
          <w:ins w:id="190" w:author="Ivan Lopez" w:date="2015-09-30T04:47:00Z"/>
        </w:rPr>
      </w:pPr>
      <w:ins w:id="191" w:author="marcazal" w:date="2015-09-29T23:42:00Z">
        <w:r>
          <w:rPr>
            <w:noProof/>
            <w:lang w:eastAsia="es-PY"/>
            <w:rPrChange w:id="192" w:author="Unknown">
              <w:rPr>
                <w:noProof/>
                <w:sz w:val="16"/>
                <w:szCs w:val="16"/>
                <w:lang w:eastAsia="es-PY"/>
              </w:rPr>
            </w:rPrChange>
          </w:rPr>
          <w:lastRenderedPageBreak/>
          <w:drawing>
            <wp:inline distT="0" distB="0" distL="0" distR="0">
              <wp:extent cx="4211556" cy="7591647"/>
              <wp:effectExtent l="19050" t="0" r="0" b="0"/>
              <wp:docPr id="39" name="6 Imagen" descr="Comparativa-Listar personas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iva-Listar personas_vertical.png"/>
                      <pic:cNvPicPr/>
                    </pic:nvPicPr>
                    <pic:blipFill>
                      <a:blip r:embed="rId48" cstate="print"/>
                      <a:stretch>
                        <a:fillRect/>
                      </a:stretch>
                    </pic:blipFill>
                    <pic:spPr>
                      <a:xfrm>
                        <a:off x="0" y="0"/>
                        <a:ext cx="4215443" cy="7598653"/>
                      </a:xfrm>
                      <a:prstGeom prst="rect">
                        <a:avLst/>
                      </a:prstGeom>
                    </pic:spPr>
                  </pic:pic>
                </a:graphicData>
              </a:graphic>
            </wp:inline>
          </w:drawing>
        </w:r>
      </w:ins>
    </w:p>
    <w:p w:rsidR="001A4EC2" w:rsidRPr="00B80134" w:rsidRDefault="001A4EC2" w:rsidP="001A4EC2">
      <w:pPr>
        <w:pStyle w:val="Epgrafe"/>
        <w:jc w:val="center"/>
        <w:rPr>
          <w:color w:val="000000" w:themeColor="text1"/>
        </w:rPr>
      </w:pPr>
      <w:bookmarkStart w:id="193" w:name="_Ref431354907"/>
      <w:r w:rsidRPr="00B80134">
        <w:rPr>
          <w:color w:val="000000" w:themeColor="text1"/>
        </w:rPr>
        <w:t xml:space="preserve">Figura </w:t>
      </w:r>
      <w:r w:rsidR="00251071" w:rsidRPr="00B80134">
        <w:rPr>
          <w:color w:val="000000" w:themeColor="text1"/>
        </w:rPr>
        <w:fldChar w:fldCharType="begin"/>
      </w:r>
      <w:r w:rsidRPr="00B80134">
        <w:rPr>
          <w:color w:val="000000" w:themeColor="text1"/>
        </w:rPr>
        <w:instrText xml:space="preserve"> SEQ Figura \* ARABIC </w:instrText>
      </w:r>
      <w:r w:rsidR="00251071" w:rsidRPr="00B80134">
        <w:rPr>
          <w:color w:val="000000" w:themeColor="text1"/>
        </w:rPr>
        <w:fldChar w:fldCharType="separate"/>
      </w:r>
      <w:r>
        <w:rPr>
          <w:noProof/>
          <w:color w:val="000000" w:themeColor="text1"/>
        </w:rPr>
        <w:t>3</w:t>
      </w:r>
      <w:r w:rsidR="00251071" w:rsidRPr="00B80134">
        <w:rPr>
          <w:color w:val="000000" w:themeColor="text1"/>
        </w:rPr>
        <w:fldChar w:fldCharType="end"/>
      </w:r>
      <w:bookmarkEnd w:id="193"/>
      <w:r w:rsidRPr="00B80134">
        <w:rPr>
          <w:b w:val="0"/>
          <w:color w:val="000000" w:themeColor="text1"/>
        </w:rPr>
        <w:t xml:space="preserve"> MoWebA con y sin RIA para la vista Listar personas</w:t>
      </w:r>
    </w:p>
    <w:p w:rsidR="001A4EC2" w:rsidRDefault="0090573E" w:rsidP="001A4EC2">
      <w:pPr>
        <w:keepNext/>
        <w:jc w:val="center"/>
        <w:rPr>
          <w:ins w:id="194" w:author="Ivan Lopez" w:date="2015-09-30T04:50:00Z"/>
        </w:rPr>
      </w:pPr>
      <w:ins w:id="195" w:author="marcazal" w:date="2015-09-29T23:44:00Z">
        <w:r>
          <w:rPr>
            <w:noProof/>
            <w:lang w:eastAsia="es-PY"/>
            <w:rPrChange w:id="196" w:author="Unknown">
              <w:rPr>
                <w:noProof/>
                <w:sz w:val="16"/>
                <w:szCs w:val="16"/>
                <w:lang w:eastAsia="es-PY"/>
              </w:rPr>
            </w:rPrChange>
          </w:rPr>
          <w:lastRenderedPageBreak/>
          <w:drawing>
            <wp:inline distT="0" distB="0" distL="0" distR="0">
              <wp:extent cx="4450156" cy="7899991"/>
              <wp:effectExtent l="19050" t="0" r="7544" b="0"/>
              <wp:docPr id="40" name="7 Imagen" descr="Comparativa-Remover persona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iva-Remover persona_vertical.png"/>
                      <pic:cNvPicPr/>
                    </pic:nvPicPr>
                    <pic:blipFill>
                      <a:blip r:embed="rId49" cstate="print"/>
                      <a:stretch>
                        <a:fillRect/>
                      </a:stretch>
                    </pic:blipFill>
                    <pic:spPr>
                      <a:xfrm>
                        <a:off x="0" y="0"/>
                        <a:ext cx="4462541" cy="7921976"/>
                      </a:xfrm>
                      <a:prstGeom prst="rect">
                        <a:avLst/>
                      </a:prstGeom>
                    </pic:spPr>
                  </pic:pic>
                </a:graphicData>
              </a:graphic>
            </wp:inline>
          </w:drawing>
        </w:r>
      </w:ins>
    </w:p>
    <w:p w:rsidR="001A4EC2" w:rsidRPr="00B80134" w:rsidRDefault="001A4EC2" w:rsidP="001A4EC2">
      <w:pPr>
        <w:pStyle w:val="Epgrafe"/>
        <w:jc w:val="center"/>
        <w:rPr>
          <w:color w:val="000000" w:themeColor="text1"/>
        </w:rPr>
      </w:pPr>
      <w:bookmarkStart w:id="197" w:name="_Ref431354916"/>
      <w:r w:rsidRPr="00B80134">
        <w:rPr>
          <w:color w:val="000000" w:themeColor="text1"/>
        </w:rPr>
        <w:t xml:space="preserve">Figura </w:t>
      </w:r>
      <w:r w:rsidR="00251071" w:rsidRPr="00B80134">
        <w:rPr>
          <w:color w:val="000000" w:themeColor="text1"/>
        </w:rPr>
        <w:fldChar w:fldCharType="begin"/>
      </w:r>
      <w:r w:rsidRPr="00B80134">
        <w:rPr>
          <w:color w:val="000000" w:themeColor="text1"/>
        </w:rPr>
        <w:instrText xml:space="preserve"> SEQ Figura \* ARABIC </w:instrText>
      </w:r>
      <w:r w:rsidR="00251071" w:rsidRPr="00B80134">
        <w:rPr>
          <w:color w:val="000000" w:themeColor="text1"/>
        </w:rPr>
        <w:fldChar w:fldCharType="separate"/>
      </w:r>
      <w:r w:rsidRPr="00B80134">
        <w:rPr>
          <w:noProof/>
          <w:color w:val="000000" w:themeColor="text1"/>
        </w:rPr>
        <w:t>4</w:t>
      </w:r>
      <w:r w:rsidR="00251071" w:rsidRPr="00B80134">
        <w:rPr>
          <w:color w:val="000000" w:themeColor="text1"/>
        </w:rPr>
        <w:fldChar w:fldCharType="end"/>
      </w:r>
      <w:bookmarkEnd w:id="197"/>
      <w:r w:rsidRPr="00B80134">
        <w:rPr>
          <w:b w:val="0"/>
          <w:color w:val="000000" w:themeColor="text1"/>
        </w:rPr>
        <w:t xml:space="preserve"> MoWebA con y sin RIA para la vista Remover persona</w:t>
      </w:r>
    </w:p>
    <w:p w:rsidR="001A4EC2" w:rsidRPr="004A7E16" w:rsidRDefault="001A4EC2" w:rsidP="001A4EC2">
      <w:pPr>
        <w:rPr>
          <w:b/>
        </w:rPr>
      </w:pPr>
      <w:r w:rsidRPr="004A7E16">
        <w:rPr>
          <w:b/>
        </w:rPr>
        <w:lastRenderedPageBreak/>
        <w:t>5.2.</w:t>
      </w:r>
      <w:r>
        <w:rPr>
          <w:b/>
        </w:rPr>
        <w:t>9</w:t>
      </w:r>
      <w:r w:rsidRPr="004A7E16">
        <w:rPr>
          <w:b/>
        </w:rPr>
        <w:t xml:space="preserve"> </w:t>
      </w:r>
      <w:r>
        <w:rPr>
          <w:b/>
        </w:rPr>
        <w:t>Análisis e interpretación de los resultados</w:t>
      </w:r>
      <w:r w:rsidRPr="004A7E16">
        <w:rPr>
          <w:b/>
        </w:rPr>
        <w:t>.</w:t>
      </w:r>
    </w:p>
    <w:p w:rsidR="001A4EC2" w:rsidRDefault="001A4EC2" w:rsidP="001A4EC2">
      <w:pPr>
        <w:pStyle w:val="Textocomentario"/>
        <w:spacing w:line="276" w:lineRule="auto"/>
        <w:jc w:val="both"/>
      </w:pPr>
      <w:r>
        <w:rPr>
          <w:sz w:val="22"/>
          <w:szCs w:val="22"/>
        </w:rPr>
        <w:t xml:space="preserve">Aquí se presentan los resultados de las mediciones realizadas en la sección anterior, En base a </w:t>
      </w:r>
      <w:r w:rsidRPr="00D25E17">
        <w:rPr>
          <w:sz w:val="22"/>
          <w:szCs w:val="22"/>
        </w:rPr>
        <w:t xml:space="preserve"> </w:t>
      </w:r>
      <w:r>
        <w:rPr>
          <w:sz w:val="22"/>
          <w:szCs w:val="22"/>
        </w:rPr>
        <w:t>los datos</w:t>
      </w:r>
      <w:r w:rsidRPr="00D25E17">
        <w:rPr>
          <w:sz w:val="22"/>
          <w:szCs w:val="22"/>
        </w:rPr>
        <w:t xml:space="preserve"> obtenidos,</w:t>
      </w:r>
      <w:r>
        <w:rPr>
          <w:sz w:val="22"/>
          <w:szCs w:val="22"/>
        </w:rPr>
        <w:t xml:space="preserve"> se responden las preguntas de investigación. </w:t>
      </w:r>
      <w:r>
        <w:t xml:space="preserve"> </w:t>
      </w:r>
    </w:p>
    <w:p w:rsidR="001A4EC2" w:rsidRDefault="001A4EC2" w:rsidP="001A4EC2">
      <w:pPr>
        <w:rPr>
          <w:b/>
        </w:rPr>
      </w:pPr>
      <w:r w:rsidRPr="00CB0EF6">
        <w:rPr>
          <w:b/>
        </w:rPr>
        <w:t>PI1: ¿Consume una mayor cantidad de tiempo modelar la aplicación aplicando MoWebA con RIA que MoWebA sin RIA?</w:t>
      </w:r>
    </w:p>
    <w:p w:rsidR="001A4EC2" w:rsidRDefault="001A4EC2" w:rsidP="001A4EC2">
      <w:pPr>
        <w:jc w:val="both"/>
      </w:pPr>
      <w:r>
        <w:t xml:space="preserve">Según puede apreciarse en la </w:t>
      </w:r>
      <w:fldSimple w:instr=" REF _Ref431358886 \h  \* MERGEFORMAT ">
        <w:r w:rsidRPr="00CB0EF6">
          <w:rPr>
            <w:bCs/>
            <w:color w:val="000000" w:themeColor="text1"/>
          </w:rPr>
          <w:t xml:space="preserve">Tabla </w:t>
        </w:r>
        <w:r w:rsidRPr="00701207">
          <w:rPr>
            <w:noProof/>
            <w:color w:val="000000" w:themeColor="text1"/>
          </w:rPr>
          <w:t>1</w:t>
        </w:r>
      </w:fldSimple>
      <w:r w:rsidRPr="00CB0EF6">
        <w:t xml:space="preserve">, </w:t>
      </w:r>
      <w:r>
        <w:t xml:space="preserve">a nivel general existe una diferencia de 8 minutos entre los enfoques aplicados al </w:t>
      </w:r>
      <w:r w:rsidRPr="00CB0EF6">
        <w:rPr>
          <w:i/>
        </w:rPr>
        <w:t xml:space="preserve">Person </w:t>
      </w:r>
      <w:r w:rsidRPr="00701207">
        <w:t>Manager</w:t>
      </w:r>
      <w:r>
        <w:t>. El enfoque MoWebA con RIA conlleva a definir en los modelos PIM, diversas características (expresadas por medio de valores etiquetados) particulares para cada uno de los elementos RIA presentes.  Para el enfoque MoWebA sin RIA es no ocurre de igual forma, ya que son muchas menos las propiedades que pueden definirse sobre cada uno de los elementos que forman parte del perfil de Contenido. Por lo tanto al tener que definir más valores etiquetados para el caso MoWebA con RIA se incurre en una mayor cantidad de tiempo en el modelado.</w:t>
      </w:r>
    </w:p>
    <w:p w:rsidR="001A4EC2" w:rsidRDefault="001A4EC2" w:rsidP="001A4EC2">
      <w:pPr>
        <w:jc w:val="both"/>
      </w:pPr>
      <w:r>
        <w:t xml:space="preserve">Particularmente para la vista </w:t>
      </w:r>
      <w:r w:rsidRPr="00CB0EF6">
        <w:rPr>
          <w:i/>
        </w:rPr>
        <w:t>Agregar Persona</w:t>
      </w:r>
      <w:r>
        <w:t xml:space="preserve"> que corresponde a la vista con mayor número de requerimientos RIA, existe la mayor diferencia de tiempo en el modelado (6 minutos más en el enfoque con RIA que su contraparte sin RIA) y resulta natural este hecho debido a la cantidad de valores etiquetados que hay que establecer en casi todos los elementos del formulario.  En esta vista tenemos </w:t>
      </w:r>
      <w:r w:rsidRPr="00CB0EF6">
        <w:rPr>
          <w:i/>
        </w:rPr>
        <w:t>richDatePicker</w:t>
      </w:r>
      <w:r>
        <w:t xml:space="preserve">, </w:t>
      </w:r>
      <w:r w:rsidRPr="00CB0EF6">
        <w:rPr>
          <w:i/>
        </w:rPr>
        <w:t>richAutoSuggest</w:t>
      </w:r>
      <w:r>
        <w:t xml:space="preserve">, </w:t>
      </w:r>
      <w:r w:rsidRPr="00CB0EF6">
        <w:rPr>
          <w:i/>
        </w:rPr>
        <w:t>richToolTips</w:t>
      </w:r>
      <w:r>
        <w:t xml:space="preserve"> y validaciones de diversos campos. </w:t>
      </w:r>
    </w:p>
    <w:p w:rsidR="001A4EC2" w:rsidRDefault="001A4EC2" w:rsidP="001A4EC2">
      <w:pPr>
        <w:jc w:val="both"/>
      </w:pPr>
      <w:r>
        <w:t xml:space="preserve">Para la vista </w:t>
      </w:r>
      <w:r>
        <w:rPr>
          <w:i/>
        </w:rPr>
        <w:t>Listar P</w:t>
      </w:r>
      <w:r w:rsidRPr="00CB0EF6">
        <w:rPr>
          <w:i/>
        </w:rPr>
        <w:t>ersonas</w:t>
      </w:r>
      <w:r>
        <w:t xml:space="preserve"> no hubo mucha diferencia en el tiempo de modelado (tan solo 1 minuto más en el enfoque con RIA), lo que no resulta muy relevante, ya que el PIM de esta vista es la misma para ambos enfoques al no tener características RIA.</w:t>
      </w:r>
    </w:p>
    <w:p w:rsidR="001A4EC2" w:rsidRDefault="001A4EC2" w:rsidP="001A4EC2">
      <w:r>
        <w:t xml:space="preserve">Finalmente la vista Remover persona en el enfoque MoWebA con RIA llevó 1 minuto más de tiempo de modelado que MoWebA sin RIA. Aquí la diferencia es mínima y esto se debe a que el formulario en cuestión tan solo tiene un campo de entrada y un botón </w:t>
      </w:r>
      <w:r w:rsidRPr="00CB0EF6">
        <w:rPr>
          <w:i/>
        </w:rPr>
        <w:t>submit</w:t>
      </w:r>
      <w:r>
        <w:rPr>
          <w:i/>
        </w:rPr>
        <w:t xml:space="preserve">, </w:t>
      </w:r>
      <w:r w:rsidRPr="00CB0EF6">
        <w:t>pero para el caso con</w:t>
      </w:r>
      <w:r>
        <w:rPr>
          <w:i/>
        </w:rPr>
        <w:t xml:space="preserve"> </w:t>
      </w:r>
      <w:r>
        <w:t>RIA hay que definir valores etiquetados para definir  validaciones de campo a diferencia de MoWebA sin RIA.</w:t>
      </w:r>
    </w:p>
    <w:p w:rsidR="001A4EC2" w:rsidRPr="00701207" w:rsidRDefault="001A4EC2" w:rsidP="001A4EC2">
      <w:pPr>
        <w:jc w:val="both"/>
      </w:pPr>
      <w:r>
        <w:t xml:space="preserve">Desde el punto de vista práctico, que MoWebA con RIA tarde 8 minutos más que su par sin RIA no es una limitante demasiado condicionante, teniendo en cuenta esos 8 minutos más de modelado permiten a la  interfaz de la aplicación </w:t>
      </w:r>
      <w:r w:rsidRPr="00CB0EF6">
        <w:rPr>
          <w:i/>
        </w:rPr>
        <w:t>Person Manager</w:t>
      </w:r>
      <w:r>
        <w:t xml:space="preserve"> enriquecerse notablemente.</w:t>
      </w:r>
    </w:p>
    <w:p w:rsidR="001A4EC2" w:rsidRPr="00CB0EF6" w:rsidRDefault="001A4EC2" w:rsidP="001A4EC2">
      <w:pPr>
        <w:rPr>
          <w:b/>
        </w:rPr>
      </w:pPr>
      <w:r w:rsidRPr="00CB0EF6">
        <w:rPr>
          <w:b/>
        </w:rPr>
        <w:t xml:space="preserve">PI2: </w:t>
      </w:r>
      <w:r>
        <w:rPr>
          <w:b/>
        </w:rPr>
        <w:t>¿</w:t>
      </w:r>
      <w:r w:rsidRPr="00CB0EF6">
        <w:rPr>
          <w:b/>
        </w:rPr>
        <w:t xml:space="preserve">Para cuál de los enfoques  es necesaria  una mayor cantidad de generaciones de código para </w:t>
      </w:r>
      <w:r>
        <w:rPr>
          <w:b/>
        </w:rPr>
        <w:t>obtener</w:t>
      </w:r>
      <w:r w:rsidRPr="00CB0EF6">
        <w:rPr>
          <w:b/>
        </w:rPr>
        <w:t xml:space="preserve"> la interfaz de usuario final?</w:t>
      </w:r>
    </w:p>
    <w:p w:rsidR="001A4EC2" w:rsidRDefault="001A4EC2" w:rsidP="001A4EC2">
      <w:pPr>
        <w:jc w:val="both"/>
      </w:pPr>
      <w:r>
        <w:t>S</w:t>
      </w:r>
      <w:r w:rsidRPr="004A7E16">
        <w:t xml:space="preserve">e pudo apreciar que </w:t>
      </w:r>
      <w:r>
        <w:t>MoWebA con RIA</w:t>
      </w:r>
      <w:r w:rsidRPr="004A7E16">
        <w:t xml:space="preserve"> deparó en una mayor cantidad de generaciones de código</w:t>
      </w:r>
      <w:r>
        <w:t xml:space="preserve"> </w:t>
      </w:r>
      <w:r w:rsidRPr="004A7E16">
        <w:t>para obtener la interfaz RIA final. Esta diferencia representa un aumento del 20% con respecto a</w:t>
      </w:r>
      <w:r>
        <w:t xml:space="preserve"> la implementación llevada a cabo con MoWebA sin RIA</w:t>
      </w:r>
      <w:r w:rsidRPr="004A7E16">
        <w:t>.</w:t>
      </w:r>
      <w:r>
        <w:t xml:space="preserve"> Analizando las generaciones de cada una de las vistas del </w:t>
      </w:r>
      <w:r w:rsidRPr="004A7E16">
        <w:rPr>
          <w:i/>
        </w:rPr>
        <w:t>Person Manager</w:t>
      </w:r>
      <w:r>
        <w:rPr>
          <w:i/>
        </w:rPr>
        <w:t xml:space="preserve"> </w:t>
      </w:r>
      <w:r>
        <w:t xml:space="preserve">de la </w:t>
      </w:r>
      <w:r w:rsidRPr="004D192C">
        <w:t xml:space="preserve"> </w:t>
      </w:r>
      <w:fldSimple w:instr=" REF _Ref431362947 \h  \* MERGEFORMAT ">
        <w:r w:rsidRPr="00CB0EF6">
          <w:rPr>
            <w:bCs/>
            <w:color w:val="000000" w:themeColor="text1"/>
          </w:rPr>
          <w:t xml:space="preserve">Tabla </w:t>
        </w:r>
        <w:r w:rsidRPr="00CB0EF6">
          <w:rPr>
            <w:bCs/>
            <w:noProof/>
            <w:color w:val="000000" w:themeColor="text1"/>
          </w:rPr>
          <w:t>5</w:t>
        </w:r>
      </w:fldSimple>
      <w:r>
        <w:t xml:space="preserve"> </w:t>
      </w:r>
      <w:r w:rsidRPr="004A7E16">
        <w:t xml:space="preserve"> se pu</w:t>
      </w:r>
      <w:r>
        <w:t>e</w:t>
      </w:r>
      <w:r w:rsidRPr="004A7E16">
        <w:t>d</w:t>
      </w:r>
      <w:r>
        <w:t>e</w:t>
      </w:r>
      <w:r w:rsidRPr="004A7E16">
        <w:t xml:space="preserve"> notar</w:t>
      </w:r>
      <w:r>
        <w:t xml:space="preserve"> </w:t>
      </w:r>
      <w:r w:rsidRPr="004A7E16">
        <w:t xml:space="preserve">que la vista que tuvo que generarse una mayor cantidad de veces fue la vista Agregar Persona, y este dato resulta concordante con lo </w:t>
      </w:r>
      <w:r w:rsidRPr="004A7E16">
        <w:lastRenderedPageBreak/>
        <w:t>que puede intuirse preliminarmente, ya que esta vista  es la que contiene la mayor cantidad de requerimientos de interfaz</w:t>
      </w:r>
      <w:r>
        <w:rPr>
          <w:b/>
        </w:rPr>
        <w:t xml:space="preserve"> </w:t>
      </w:r>
      <w:r>
        <w:t>y por ende existe una mayor probabilidad de cometer fallos en el modelado, lo que incurre en una mayor cantidad de veces que la aplicación debe generarse hasta su depuración final.  Para la vista Remover Persona se incurrió en un número mínimamente superior de generaciones de código implementando el MoWebA con RIA, precisamente un 10% más que con el método A,  pudiendo deberse también, a que la vista con MoWebA con RIA contiene requerimientos de interfaz RIA a diferencia del método A. También el número de generaciones disminuyó en ambos métodos con respecto a la vista Agregar Persona. En la vista Listar Personas, se tuvo la mínima cantidad de generaciones de código en ambos métodos aplicados, debido a que gran parte de ella es implementada de manera manual.</w:t>
      </w:r>
    </w:p>
    <w:p w:rsidR="001A4EC2" w:rsidRDefault="001A4EC2" w:rsidP="001A4EC2">
      <w:pPr>
        <w:jc w:val="both"/>
      </w:pPr>
      <w:r>
        <w:t>De los resultados presentados puede intuirse que a mayor requerimientos de interfaz, se requiere una mayor cantidad de generaciones de código para ambas metodologías aplicadas para ir depurando la aplicación, con un leve incremento en el caso de MoWebA con RIA y esto podría deberse a que dada una mayor cantidad de detalles a especificar en los modelos de entrada de la aplicación, existe una mayor posibilidad de cometer fallos.</w:t>
      </w:r>
    </w:p>
    <w:p w:rsidR="001A4EC2" w:rsidRPr="000552FB" w:rsidRDefault="00251071" w:rsidP="001A4EC2">
      <w:pPr>
        <w:rPr>
          <w:ins w:id="198" w:author="Ivan Lopez" w:date="2015-09-30T04:35:00Z"/>
          <w:b/>
          <w:rPrChange w:id="199" w:author="Ivan Lopez" w:date="2015-09-30T04:37:00Z">
            <w:rPr>
              <w:ins w:id="200" w:author="Ivan Lopez" w:date="2015-09-30T04:35:00Z"/>
            </w:rPr>
          </w:rPrChange>
        </w:rPr>
      </w:pPr>
      <w:ins w:id="201" w:author="Ivan Lopez" w:date="2015-09-30T04:35:00Z">
        <w:r w:rsidRPr="00251071">
          <w:rPr>
            <w:b/>
            <w:rPrChange w:id="202" w:author="Ivan Lopez" w:date="2015-09-30T04:37:00Z">
              <w:rPr>
                <w:sz w:val="16"/>
                <w:szCs w:val="16"/>
              </w:rPr>
            </w:rPrChange>
          </w:rPr>
          <w:t>PI3: Desde el punto de vista de las presentaciones enriquecidas, ¿qué ventajas aportan las características RIA presentes en la aplicación implementada con MoWebA con RIA con respecto a MoWebA sin RIA?</w:t>
        </w:r>
      </w:ins>
    </w:p>
    <w:p w:rsidR="001A4EC2" w:rsidDel="000552FB" w:rsidRDefault="001A4EC2" w:rsidP="001A4EC2">
      <w:pPr>
        <w:rPr>
          <w:del w:id="203" w:author="Ivan Lopez" w:date="2015-09-30T04:35:00Z"/>
          <w:b/>
        </w:rPr>
      </w:pPr>
      <w:commentRangeStart w:id="204"/>
      <w:del w:id="205" w:author="Ivan Lopez" w:date="2015-09-30T04:35:00Z">
        <w:r w:rsidRPr="004A7E16" w:rsidDel="000552FB">
          <w:rPr>
            <w:b/>
          </w:rPr>
          <w:delText>PI3: ¿Qué ventajas aportan las características RIAS presentes en la aplicación implementada con el método B con respecto al método A, desde el punto de vista de las presentaciones enriquecidas?</w:delText>
        </w:r>
        <w:commentRangeEnd w:id="204"/>
        <w:r w:rsidDel="000552FB">
          <w:rPr>
            <w:rStyle w:val="Refdecomentario"/>
          </w:rPr>
          <w:commentReference w:id="204"/>
        </w:r>
      </w:del>
    </w:p>
    <w:p w:rsidR="001A4EC2" w:rsidRPr="004A7E16" w:rsidRDefault="001A4EC2" w:rsidP="001A4EC2">
      <w:r>
        <w:t xml:space="preserve">Son diversos los aportes ventajosos </w:t>
      </w:r>
      <w:ins w:id="206" w:author="Ivan Lopez" w:date="2015-09-30T05:06:00Z">
        <w:r>
          <w:t xml:space="preserve">de MoWebA con RIA </w:t>
        </w:r>
      </w:ins>
      <w:r>
        <w:t xml:space="preserve">con respecto </w:t>
      </w:r>
      <w:del w:id="207" w:author="Ivan Lopez" w:date="2015-09-30T05:06:00Z">
        <w:r w:rsidDel="00FE3225">
          <w:delText>al método A</w:delText>
        </w:r>
      </w:del>
      <w:ins w:id="208" w:author="Ivan Lopez" w:date="2015-09-30T05:06:00Z">
        <w:r>
          <w:t>a MoWebA sin RIA</w:t>
        </w:r>
      </w:ins>
      <w:ins w:id="209" w:author="Ivan Lopez" w:date="2015-09-30T05:13:00Z">
        <w:r>
          <w:t xml:space="preserve"> para el </w:t>
        </w:r>
        <w:r w:rsidR="00251071" w:rsidRPr="00251071">
          <w:rPr>
            <w:i/>
            <w:rPrChange w:id="210" w:author="Ivan Lopez" w:date="2015-09-30T05:14:00Z">
              <w:rPr>
                <w:sz w:val="16"/>
                <w:szCs w:val="16"/>
              </w:rPr>
            </w:rPrChange>
          </w:rPr>
          <w:t>Person Manager</w:t>
        </w:r>
      </w:ins>
      <w:ins w:id="211" w:author="Ivan Lopez" w:date="2015-09-30T05:15:00Z">
        <w:r>
          <w:t>.</w:t>
        </w:r>
      </w:ins>
      <w:del w:id="212" w:author="Ivan Lopez" w:date="2015-09-30T05:15:00Z">
        <w:r w:rsidDel="00DB669C">
          <w:delText>,</w:delText>
        </w:r>
      </w:del>
      <w:r>
        <w:t xml:space="preserve"> </w:t>
      </w:r>
      <w:ins w:id="213" w:author="Ivan Lopez" w:date="2015-09-30T05:15:00Z">
        <w:r>
          <w:t xml:space="preserve">Las comparativas de las vistas de cada uno de los enfoques </w:t>
        </w:r>
        <w:proofErr w:type="gramStart"/>
        <w:r>
          <w:t>puede</w:t>
        </w:r>
        <w:proofErr w:type="gramEnd"/>
        <w:r>
          <w:t xml:space="preserve"> apreciarse en la</w:t>
        </w:r>
      </w:ins>
      <w:ins w:id="214" w:author="Ivan Lopez" w:date="2015-09-30T05:16:00Z">
        <w:r>
          <w:t xml:space="preserve"> </w:t>
        </w:r>
      </w:ins>
      <w:ins w:id="215" w:author="Ivan Lopez" w:date="2015-09-30T05:39:00Z">
        <w:r w:rsidR="00251071" w:rsidRPr="00A91DD9">
          <w:fldChar w:fldCharType="begin"/>
        </w:r>
        <w:r w:rsidRPr="00A91DD9">
          <w:instrText xml:space="preserve"> REF _Ref431354896 \h </w:instrText>
        </w:r>
      </w:ins>
      <w:r w:rsidR="00251071" w:rsidRPr="00251071">
        <w:rPr>
          <w:rPrChange w:id="216" w:author="Ivan Lopez" w:date="2015-09-30T05:40:00Z">
            <w:rPr>
              <w:b/>
              <w:sz w:val="16"/>
              <w:szCs w:val="16"/>
            </w:rPr>
          </w:rPrChange>
        </w:rPr>
        <w:instrText xml:space="preserve"> \* MERGEFORMAT </w:instrText>
      </w:r>
      <w:r w:rsidR="00251071" w:rsidRPr="00A91DD9">
        <w:fldChar w:fldCharType="separate"/>
      </w:r>
      <w:ins w:id="217" w:author="Ivan Lopez" w:date="2015-09-30T05:39:00Z">
        <w:r w:rsidR="00251071" w:rsidRPr="00251071">
          <w:rPr>
            <w:color w:val="000000" w:themeColor="text1"/>
            <w:rPrChange w:id="218" w:author="Ivan Lopez" w:date="2015-09-30T05:40:00Z">
              <w:rPr>
                <w:sz w:val="16"/>
                <w:szCs w:val="16"/>
              </w:rPr>
            </w:rPrChange>
          </w:rPr>
          <w:t xml:space="preserve">Figura </w:t>
        </w:r>
        <w:r w:rsidR="00251071" w:rsidRPr="00251071">
          <w:rPr>
            <w:noProof/>
            <w:color w:val="000000" w:themeColor="text1"/>
            <w:rPrChange w:id="219" w:author="Ivan Lopez" w:date="2015-09-30T05:40:00Z">
              <w:rPr>
                <w:b/>
                <w:noProof/>
                <w:color w:val="000000" w:themeColor="text1"/>
                <w:sz w:val="16"/>
                <w:szCs w:val="16"/>
              </w:rPr>
            </w:rPrChange>
          </w:rPr>
          <w:t>2</w:t>
        </w:r>
        <w:r w:rsidR="00251071" w:rsidRPr="00A91DD9">
          <w:fldChar w:fldCharType="end"/>
        </w:r>
        <w:r w:rsidRPr="00A91DD9">
          <w:t xml:space="preserve">, </w:t>
        </w:r>
        <w:r w:rsidR="00251071" w:rsidRPr="00A91DD9">
          <w:fldChar w:fldCharType="begin"/>
        </w:r>
        <w:r w:rsidRPr="00A91DD9">
          <w:instrText xml:space="preserve"> REF _Ref431354907 \h </w:instrText>
        </w:r>
      </w:ins>
      <w:r w:rsidR="00251071" w:rsidRPr="00251071">
        <w:rPr>
          <w:rPrChange w:id="220" w:author="Ivan Lopez" w:date="2015-09-30T05:40:00Z">
            <w:rPr>
              <w:b/>
              <w:sz w:val="16"/>
              <w:szCs w:val="16"/>
            </w:rPr>
          </w:rPrChange>
        </w:rPr>
        <w:instrText xml:space="preserve"> \* MERGEFORMAT </w:instrText>
      </w:r>
      <w:r w:rsidR="00251071" w:rsidRPr="00A91DD9">
        <w:fldChar w:fldCharType="separate"/>
      </w:r>
      <w:ins w:id="221" w:author="Ivan Lopez" w:date="2015-09-30T05:39:00Z">
        <w:r w:rsidR="00251071" w:rsidRPr="00251071">
          <w:rPr>
            <w:color w:val="000000" w:themeColor="text1"/>
            <w:rPrChange w:id="222" w:author="Ivan Lopez" w:date="2015-09-30T05:40:00Z">
              <w:rPr>
                <w:sz w:val="16"/>
                <w:szCs w:val="16"/>
              </w:rPr>
            </w:rPrChange>
          </w:rPr>
          <w:t xml:space="preserve">Figura </w:t>
        </w:r>
        <w:r w:rsidRPr="00A91DD9">
          <w:rPr>
            <w:noProof/>
            <w:color w:val="000000" w:themeColor="text1"/>
          </w:rPr>
          <w:t>3</w:t>
        </w:r>
        <w:r w:rsidR="00251071" w:rsidRPr="00A91DD9">
          <w:fldChar w:fldCharType="end"/>
        </w:r>
        <w:r w:rsidRPr="00A91DD9">
          <w:t xml:space="preserve">, </w:t>
        </w:r>
        <w:r w:rsidR="00251071" w:rsidRPr="00A91DD9">
          <w:fldChar w:fldCharType="begin"/>
        </w:r>
        <w:r w:rsidRPr="00A91DD9">
          <w:instrText xml:space="preserve"> REF _Ref431354916 \h </w:instrText>
        </w:r>
      </w:ins>
      <w:r w:rsidR="00251071" w:rsidRPr="00251071">
        <w:rPr>
          <w:rPrChange w:id="223" w:author="Ivan Lopez" w:date="2015-09-30T05:40:00Z">
            <w:rPr>
              <w:b/>
              <w:sz w:val="16"/>
              <w:szCs w:val="16"/>
            </w:rPr>
          </w:rPrChange>
        </w:rPr>
        <w:instrText xml:space="preserve"> \* MERGEFORMAT </w:instrText>
      </w:r>
      <w:r w:rsidR="00251071" w:rsidRPr="00A91DD9">
        <w:fldChar w:fldCharType="separate"/>
      </w:r>
      <w:ins w:id="224" w:author="Ivan Lopez" w:date="2015-09-30T05:39:00Z">
        <w:r w:rsidR="00251071" w:rsidRPr="00251071">
          <w:rPr>
            <w:color w:val="000000" w:themeColor="text1"/>
            <w:rPrChange w:id="225" w:author="Ivan Lopez" w:date="2015-09-30T05:40:00Z">
              <w:rPr>
                <w:sz w:val="16"/>
                <w:szCs w:val="16"/>
              </w:rPr>
            </w:rPrChange>
          </w:rPr>
          <w:t xml:space="preserve">Figura </w:t>
        </w:r>
        <w:r w:rsidR="00251071" w:rsidRPr="00251071">
          <w:rPr>
            <w:noProof/>
            <w:color w:val="000000" w:themeColor="text1"/>
            <w:rPrChange w:id="226" w:author="Ivan Lopez" w:date="2015-09-30T05:40:00Z">
              <w:rPr>
                <w:noProof/>
                <w:sz w:val="16"/>
                <w:szCs w:val="16"/>
              </w:rPr>
            </w:rPrChange>
          </w:rPr>
          <w:t>4</w:t>
        </w:r>
        <w:r w:rsidR="00251071" w:rsidRPr="00A91DD9">
          <w:fldChar w:fldCharType="end"/>
        </w:r>
      </w:ins>
      <w:del w:id="227" w:author="Ivan Lopez" w:date="2015-09-30T05:40:00Z">
        <w:r w:rsidDel="000702CD">
          <w:delText xml:space="preserve">que pueden distinguirse en la interfaz </w:delText>
        </w:r>
      </w:del>
      <w:del w:id="228" w:author="Ivan Lopez" w:date="2015-09-30T05:07:00Z">
        <w:r w:rsidDel="00FE3225">
          <w:delText xml:space="preserve">RIA </w:delText>
        </w:r>
      </w:del>
      <w:del w:id="229" w:author="Ivan Lopez" w:date="2015-09-30T05:40:00Z">
        <w:r w:rsidDel="000702CD">
          <w:delText xml:space="preserve">obtenida </w:delText>
        </w:r>
      </w:del>
      <w:del w:id="230" w:author="Ivan Lopez" w:date="2015-09-30T05:15:00Z">
        <w:r w:rsidDel="00DB669C">
          <w:delText xml:space="preserve">por medio </w:delText>
        </w:r>
      </w:del>
      <w:del w:id="231" w:author="Ivan Lopez" w:date="2015-09-30T05:07:00Z">
        <w:r w:rsidDel="00FE3225">
          <w:delText>del método B</w:delText>
        </w:r>
      </w:del>
      <w:r>
        <w:t xml:space="preserve">. A continuación se </w:t>
      </w:r>
      <w:del w:id="232" w:author="Ivan Lopez" w:date="2015-09-30T05:40:00Z">
        <w:r w:rsidDel="000702CD">
          <w:delText xml:space="preserve">presentan </w:delText>
        </w:r>
      </w:del>
      <w:ins w:id="233" w:author="Ivan Lopez" w:date="2015-09-30T05:40:00Z">
        <w:r>
          <w:t xml:space="preserve">describen </w:t>
        </w:r>
      </w:ins>
      <w:r>
        <w:t>algunas ventajas.</w:t>
      </w:r>
    </w:p>
    <w:p w:rsidR="001A4EC2" w:rsidRDefault="001A4EC2" w:rsidP="001A4EC2">
      <w:pPr>
        <w:rPr>
          <w:b/>
          <w:i/>
        </w:rPr>
      </w:pPr>
      <w:r>
        <w:rPr>
          <w:b/>
          <w:i/>
        </w:rPr>
        <w:t xml:space="preserve">Apariencia de una aplicación </w:t>
      </w:r>
      <w:r w:rsidRPr="008B3F3C">
        <w:rPr>
          <w:b/>
          <w:i/>
        </w:rPr>
        <w:t>single page</w:t>
      </w:r>
    </w:p>
    <w:p w:rsidR="001A4EC2" w:rsidRDefault="001A4EC2" w:rsidP="001A4EC2">
      <w:pPr>
        <w:rPr>
          <w:ins w:id="234" w:author="marcazal" w:date="2015-09-30T08:26:00Z"/>
        </w:rPr>
      </w:pPr>
      <w:r w:rsidRPr="004A7E16">
        <w:t xml:space="preserve">Cada una de las </w:t>
      </w:r>
      <w:r w:rsidRPr="008B3F3C">
        <w:t>páginas</w:t>
      </w:r>
      <w:r w:rsidRPr="004A7E16">
        <w:t xml:space="preserve"> que f</w:t>
      </w:r>
      <w:r>
        <w:t xml:space="preserve">orman parte de la aplicación </w:t>
      </w:r>
      <w:r w:rsidRPr="004A7E16">
        <w:rPr>
          <w:i/>
        </w:rPr>
        <w:t>Person Manager</w:t>
      </w:r>
      <w:r>
        <w:t xml:space="preserve"> implementada con  </w:t>
      </w:r>
      <w:del w:id="235" w:author="Ivan Lopez" w:date="2015-09-30T05:41:00Z">
        <w:r w:rsidDel="000702CD">
          <w:delText>el método B</w:delText>
        </w:r>
      </w:del>
      <w:ins w:id="236" w:author="Ivan Lopez" w:date="2015-09-30T05:41:00Z">
        <w:r>
          <w:t>MoWebA con RIA</w:t>
        </w:r>
      </w:ins>
      <w:r>
        <w:t>, son equivalentes a las pestañas</w:t>
      </w:r>
      <w:r w:rsidRPr="004A7E16">
        <w:t xml:space="preserve"> </w:t>
      </w:r>
      <w:r>
        <w:t xml:space="preserve">pertenecientes a un </w:t>
      </w:r>
      <w:r w:rsidRPr="004A7E16">
        <w:rPr>
          <w:i/>
        </w:rPr>
        <w:t>widget richTab</w:t>
      </w:r>
      <w:del w:id="237" w:author="Vaio" w:date="2015-07-02T17:33:00Z">
        <w:r w:rsidRPr="004A7E16" w:rsidDel="00371967">
          <w:rPr>
            <w:i/>
          </w:rPr>
          <w:delText>s</w:delText>
        </w:r>
      </w:del>
      <w:r>
        <w:t>. Por lo tanto, cuando se navega en la aplicación</w:t>
      </w:r>
      <w:del w:id="238" w:author="Vaio" w:date="2015-07-02T17:33:00Z">
        <w:r w:rsidDel="00371967">
          <w:delText>,</w:delText>
        </w:r>
      </w:del>
      <w:r>
        <w:t xml:space="preserve"> se tiene la sensación de que trata de una aplicación de escritorio, ya que se puede recorrer cada una de las pestañas sin necesidad de un refrescado de página, teniendo toda la información de manera local en una sola página. Esta característica mejora la interactividad con el usuario de la aplicación y el </w:t>
      </w:r>
      <w:r w:rsidR="00251071" w:rsidRPr="00251071">
        <w:rPr>
          <w:i/>
          <w:rPrChange w:id="239" w:author="Vaio" w:date="2015-07-02T17:34:00Z">
            <w:rPr>
              <w:sz w:val="16"/>
              <w:szCs w:val="16"/>
            </w:rPr>
          </w:rPrChange>
        </w:rPr>
        <w:t xml:space="preserve">look and feel </w:t>
      </w:r>
      <w:r>
        <w:t xml:space="preserve">del mismo. </w:t>
      </w:r>
      <w:commentRangeStart w:id="240"/>
      <w:r>
        <w:t>En la implementación</w:t>
      </w:r>
      <w:del w:id="241" w:author="Vaio" w:date="2015-07-02T17:34:00Z">
        <w:r w:rsidDel="00371967">
          <w:delText xml:space="preserve"> </w:delText>
        </w:r>
      </w:del>
      <w:r>
        <w:t xml:space="preserve"> llevada a cabo con </w:t>
      </w:r>
      <w:del w:id="242" w:author="Ivan Lopez" w:date="2015-09-30T05:42:00Z">
        <w:r w:rsidDel="000702CD">
          <w:delText>el método A</w:delText>
        </w:r>
      </w:del>
      <w:ins w:id="243" w:author="Ivan Lopez" w:date="2015-09-30T05:42:00Z">
        <w:r>
          <w:t>MoWebA sin RIA</w:t>
        </w:r>
      </w:ins>
      <w:r>
        <w:t>, cada una de las páginas de la aplicación</w:t>
      </w:r>
      <w:del w:id="244" w:author="Vaio" w:date="2015-07-02T17:34:00Z">
        <w:r w:rsidDel="00371967">
          <w:delText>,</w:delText>
        </w:r>
      </w:del>
      <w:r>
        <w:t xml:space="preserve"> está representada por un enlace, y por ende, cada vez que se visita una página de la aplicación, un refrescado total de página se lleva a cabo, perdiéndose de esta forma el concepto de </w:t>
      </w:r>
      <w:r w:rsidRPr="004A7E16">
        <w:rPr>
          <w:i/>
        </w:rPr>
        <w:t>single page</w:t>
      </w:r>
      <w:r>
        <w:t>.</w:t>
      </w:r>
      <w:commentRangeEnd w:id="240"/>
      <w:r>
        <w:rPr>
          <w:rStyle w:val="Refdecomentario"/>
        </w:rPr>
        <w:commentReference w:id="240"/>
      </w:r>
    </w:p>
    <w:p w:rsidR="001A4EC2" w:rsidRDefault="001A4EC2" w:rsidP="001A4EC2">
      <w:ins w:id="245" w:author="marcazal" w:date="2015-09-30T08:26:00Z">
        <w:r w:rsidRPr="007C3C7E">
          <w:t xml:space="preserve">Con la extensión </w:t>
        </w:r>
        <w:r w:rsidRPr="007C3C7E">
          <w:rPr>
            <w:i/>
          </w:rPr>
          <w:t>RichTab</w:t>
        </w:r>
        <w:r>
          <w:rPr>
            <w:i/>
          </w:rPr>
          <w:t xml:space="preserve"> </w:t>
        </w:r>
        <w:r w:rsidRPr="004D4081">
          <w:t>presente</w:t>
        </w:r>
        <w:r>
          <w:t xml:space="preserve"> en el Person Manager con el enfoque RIA</w:t>
        </w:r>
        <w:r>
          <w:rPr>
            <w:i/>
          </w:rPr>
          <w:t xml:space="preserve"> </w:t>
        </w:r>
        <w:r w:rsidRPr="007C3C7E">
          <w:rPr>
            <w:i/>
          </w:rPr>
          <w:t xml:space="preserve">, </w:t>
        </w:r>
        <w:r w:rsidRPr="007C3C7E">
          <w:t>es posible encapsular distintos elementos de interfaz presentes en MoWebA, tales como entradas de texto, enlaces, botones, textos</w:t>
        </w:r>
        <w:r>
          <w:t>,</w:t>
        </w:r>
        <w:r w:rsidRPr="007C3C7E">
          <w:t xml:space="preserve"> hipervínculos, formularios y tablas, como así también elementos enriquecidos que son parte de la extensión</w:t>
        </w:r>
        <w:r>
          <w:t xml:space="preserve"> RIA propuesta a MoWebA,</w:t>
        </w:r>
        <w:r w:rsidRPr="007C3C7E">
          <w:t xml:space="preserve"> como los </w:t>
        </w:r>
        <w:r w:rsidRPr="007C3C7E">
          <w:rPr>
            <w:i/>
          </w:rPr>
          <w:t>RichDatePicker</w:t>
        </w:r>
        <w:r w:rsidRPr="007C3C7E">
          <w:t>,</w:t>
        </w:r>
        <w:r w:rsidRPr="007C3C7E">
          <w:rPr>
            <w:i/>
          </w:rPr>
          <w:t xml:space="preserve"> RichToolTip</w:t>
        </w:r>
        <w:r w:rsidRPr="007C3C7E">
          <w:t xml:space="preserve">, </w:t>
        </w:r>
        <w:r w:rsidRPr="007C3C7E">
          <w:rPr>
            <w:i/>
          </w:rPr>
          <w:t>RichAuto</w:t>
        </w:r>
        <w:r>
          <w:rPr>
            <w:i/>
          </w:rPr>
          <w:t>Suggest</w:t>
        </w:r>
        <w:r w:rsidRPr="007C3C7E">
          <w:t>. La extensión de validación de campos</w:t>
        </w:r>
        <w:r w:rsidRPr="007C3C7E">
          <w:rPr>
            <w:i/>
          </w:rPr>
          <w:t xml:space="preserve"> </w:t>
        </w:r>
        <w:r w:rsidRPr="007C3C7E">
          <w:t xml:space="preserve"> también puede ser utilizada dentro de un RichTab, para la validación de los campos en un formulario. La posibilidad de encapsular muchos elementos de interfaz dentro de cada una de las pestañas que forman parte de </w:t>
        </w:r>
        <w:r w:rsidRPr="007C3C7E">
          <w:lastRenderedPageBreak/>
          <w:t xml:space="preserve">un </w:t>
        </w:r>
        <w:r w:rsidRPr="007C3C7E">
          <w:rPr>
            <w:i/>
          </w:rPr>
          <w:t>RichTab</w:t>
        </w:r>
        <w:r w:rsidRPr="007C3C7E">
          <w:t xml:space="preserve"> resulta ventajos</w:t>
        </w:r>
        <w:r>
          <w:t>a</w:t>
        </w:r>
        <w:r w:rsidRPr="007C3C7E">
          <w:t xml:space="preserve"> con respecto a la optimización espacial de los elementos dentro de las páginas.</w:t>
        </w:r>
      </w:ins>
    </w:p>
    <w:p w:rsidR="001A4EC2" w:rsidRDefault="001A4EC2" w:rsidP="001A4EC2">
      <w:pPr>
        <w:rPr>
          <w:i/>
        </w:rPr>
      </w:pPr>
      <w:r w:rsidRPr="007C3C7E">
        <w:t xml:space="preserve">Estas mismas ventajas </w:t>
      </w:r>
      <w:r>
        <w:t>relacionadas</w:t>
      </w:r>
      <w:r w:rsidRPr="007C3C7E">
        <w:t xml:space="preserve"> al RichTab, también pueden ser aprovechadas al utilizar la extensión </w:t>
      </w:r>
      <w:r w:rsidRPr="007C3C7E">
        <w:rPr>
          <w:i/>
        </w:rPr>
        <w:t>RichAccordion</w:t>
      </w:r>
      <w:r>
        <w:rPr>
          <w:i/>
        </w:rPr>
        <w:t>.</w:t>
      </w:r>
      <w:ins w:id="246" w:author="Vaio" w:date="2015-07-02T17:34:00Z">
        <w:r>
          <w:rPr>
            <w:i/>
          </w:rPr>
          <w:t xml:space="preserve"> </w:t>
        </w:r>
      </w:ins>
    </w:p>
    <w:p w:rsidR="001A4EC2" w:rsidRDefault="001A4EC2" w:rsidP="001A4EC2">
      <w:pPr>
        <w:rPr>
          <w:ins w:id="247" w:author="marcazal" w:date="2015-09-30T08:03:00Z"/>
          <w:b/>
          <w:i/>
        </w:rPr>
      </w:pPr>
      <w:commentRangeStart w:id="248"/>
      <w:r w:rsidRPr="007C3C7E">
        <w:rPr>
          <w:b/>
          <w:i/>
        </w:rPr>
        <w:t>Widgets interactivos en la interfaz de usuario</w:t>
      </w:r>
      <w:commentRangeEnd w:id="248"/>
      <w:r>
        <w:rPr>
          <w:rStyle w:val="Refdecomentario"/>
        </w:rPr>
        <w:commentReference w:id="248"/>
      </w:r>
    </w:p>
    <w:p w:rsidR="001A4EC2" w:rsidRPr="008D3B34" w:rsidRDefault="001A4EC2" w:rsidP="001A4EC2">
      <w:pPr>
        <w:rPr>
          <w:rPrChange w:id="249" w:author="marcazal" w:date="2015-09-30T08:49:00Z">
            <w:rPr>
              <w:b/>
              <w:i/>
            </w:rPr>
          </w:rPrChange>
        </w:rPr>
      </w:pPr>
      <w:ins w:id="250" w:author="marcazal" w:date="2015-09-30T08:49:00Z">
        <w:r w:rsidRPr="008D3B34">
          <w:t>Todos</w:t>
        </w:r>
      </w:ins>
      <w:ins w:id="251" w:author="marcazal" w:date="2015-09-30T08:04:00Z">
        <w:r w:rsidR="00251071" w:rsidRPr="00251071">
          <w:rPr>
            <w:rPrChange w:id="252" w:author="marcazal" w:date="2015-09-30T08:49:00Z">
              <w:rPr>
                <w:b/>
                <w:sz w:val="16"/>
                <w:szCs w:val="16"/>
              </w:rPr>
            </w:rPrChange>
          </w:rPr>
          <w:t xml:space="preserve"> estos elementos enriquecidos </w:t>
        </w:r>
      </w:ins>
      <w:ins w:id="253" w:author="marcazal" w:date="2015-09-30T08:07:00Z">
        <w:r w:rsidR="00251071" w:rsidRPr="00251071">
          <w:rPr>
            <w:rPrChange w:id="254" w:author="marcazal" w:date="2015-09-30T08:49:00Z">
              <w:rPr>
                <w:b/>
                <w:sz w:val="16"/>
                <w:szCs w:val="16"/>
              </w:rPr>
            </w:rPrChange>
          </w:rPr>
          <w:t xml:space="preserve">que forman parte del </w:t>
        </w:r>
        <w:r w:rsidR="00251071" w:rsidRPr="00251071">
          <w:rPr>
            <w:i/>
            <w:rPrChange w:id="255" w:author="marcazal" w:date="2015-09-30T08:49:00Z">
              <w:rPr>
                <w:b/>
                <w:sz w:val="16"/>
                <w:szCs w:val="16"/>
              </w:rPr>
            </w:rPrChange>
          </w:rPr>
          <w:t>Person Manager</w:t>
        </w:r>
        <w:r w:rsidR="00251071" w:rsidRPr="00251071">
          <w:rPr>
            <w:rPrChange w:id="256" w:author="marcazal" w:date="2015-09-30T08:49:00Z">
              <w:rPr>
                <w:b/>
                <w:sz w:val="16"/>
                <w:szCs w:val="16"/>
              </w:rPr>
            </w:rPrChange>
          </w:rPr>
          <w:t xml:space="preserve"> </w:t>
        </w:r>
      </w:ins>
      <w:ins w:id="257" w:author="marcazal" w:date="2015-09-30T08:04:00Z">
        <w:r w:rsidR="00251071" w:rsidRPr="00251071">
          <w:rPr>
            <w:rPrChange w:id="258" w:author="marcazal" w:date="2015-09-30T08:49:00Z">
              <w:rPr>
                <w:b/>
                <w:sz w:val="16"/>
                <w:szCs w:val="16"/>
              </w:rPr>
            </w:rPrChange>
          </w:rPr>
          <w:t xml:space="preserve">se han presentado en el </w:t>
        </w:r>
      </w:ins>
      <w:ins w:id="259" w:author="marcazal" w:date="2015-09-30T08:08:00Z">
        <w:r w:rsidR="00251071" w:rsidRPr="00251071">
          <w:rPr>
            <w:rPrChange w:id="260" w:author="marcazal" w:date="2015-09-30T08:49:00Z">
              <w:rPr>
                <w:b/>
                <w:sz w:val="16"/>
                <w:szCs w:val="16"/>
              </w:rPr>
            </w:rPrChange>
          </w:rPr>
          <w:t>capítulo anterior y</w:t>
        </w:r>
      </w:ins>
      <w:ins w:id="261" w:author="marcazal" w:date="2015-09-30T08:04:00Z">
        <w:r w:rsidR="00251071" w:rsidRPr="00251071">
          <w:rPr>
            <w:rPrChange w:id="262" w:author="marcazal" w:date="2015-09-30T08:49:00Z">
              <w:rPr>
                <w:b/>
                <w:sz w:val="16"/>
                <w:szCs w:val="16"/>
              </w:rPr>
            </w:rPrChange>
          </w:rPr>
          <w:t xml:space="preserve"> </w:t>
        </w:r>
      </w:ins>
      <w:ins w:id="263" w:author="marcazal" w:date="2015-09-30T08:06:00Z">
        <w:r w:rsidR="00251071" w:rsidRPr="00251071">
          <w:rPr>
            <w:rPrChange w:id="264" w:author="marcazal" w:date="2015-09-30T08:49:00Z">
              <w:rPr>
                <w:b/>
                <w:sz w:val="16"/>
                <w:szCs w:val="16"/>
              </w:rPr>
            </w:rPrChange>
          </w:rPr>
          <w:t xml:space="preserve">se pueden apreciar en la </w:t>
        </w:r>
      </w:ins>
      <w:ins w:id="265" w:author="marcazal" w:date="2015-09-30T08:04:00Z">
        <w:r w:rsidR="00251071" w:rsidRPr="00251071">
          <w:rPr>
            <w:rPrChange w:id="266" w:author="marcazal" w:date="2015-09-30T08:49:00Z">
              <w:rPr>
                <w:b/>
                <w:sz w:val="16"/>
                <w:szCs w:val="16"/>
              </w:rPr>
            </w:rPrChange>
          </w:rPr>
          <w:t xml:space="preserve"> Figura </w:t>
        </w:r>
      </w:ins>
      <w:ins w:id="267" w:author="marcazal" w:date="2015-09-30T08:06:00Z">
        <w:r w:rsidR="00251071" w:rsidRPr="00251071">
          <w:rPr>
            <w:rPrChange w:id="268" w:author="marcazal" w:date="2015-09-30T08:49:00Z">
              <w:rPr>
                <w:b/>
                <w:sz w:val="16"/>
                <w:szCs w:val="16"/>
              </w:rPr>
            </w:rPrChange>
          </w:rPr>
          <w:t>12.</w:t>
        </w:r>
      </w:ins>
    </w:p>
    <w:p w:rsidR="001A4EC2" w:rsidRPr="007C3C7E" w:rsidRDefault="001A4EC2" w:rsidP="001A4EC2">
      <w:pPr>
        <w:rPr>
          <w:b/>
          <w:i/>
        </w:rPr>
      </w:pPr>
      <w:r w:rsidRPr="007C3C7E">
        <w:rPr>
          <w:b/>
          <w:i/>
        </w:rPr>
        <w:t>Datepicker</w:t>
      </w:r>
    </w:p>
    <w:p w:rsidR="001A4EC2" w:rsidRDefault="001A4EC2" w:rsidP="001A4EC2">
      <w:r w:rsidRPr="007C3C7E">
        <w:t xml:space="preserve">El </w:t>
      </w:r>
      <w:r w:rsidRPr="004A7E16">
        <w:rPr>
          <w:i/>
        </w:rPr>
        <w:t>datepicker</w:t>
      </w:r>
      <w:r w:rsidRPr="007C3C7E">
        <w:t xml:space="preserve"> permite</w:t>
      </w:r>
      <w:ins w:id="269" w:author="marcazal" w:date="2015-09-30T08:08:00Z">
        <w:r>
          <w:t xml:space="preserve"> al Person Manager implementado con el enfoque MoWebA con RIA</w:t>
        </w:r>
      </w:ins>
      <w:r w:rsidRPr="007C3C7E">
        <w:t xml:space="preserve"> desplegar de una manera </w:t>
      </w:r>
      <w:r>
        <w:t xml:space="preserve">ágil e </w:t>
      </w:r>
      <w:r w:rsidRPr="007C3C7E">
        <w:t>interactiva un calendario debajo de la entrada textual que corresponde al campo fecha de nacimiento. Este calendario interactivo ofrece la posibilidad de navegar por los distintos meses del año actual, con las flechas indicadoras izquierda y derecha, como así también, permite seleccionar un mes en particular desplegando una lista de meses. Con respecto a los años del calendario, es posible definir un rango de años que podrán seleccionarse de igual manera de una lista desplegable.</w:t>
      </w:r>
    </w:p>
    <w:p w:rsidR="001A4EC2" w:rsidRPr="00CB017A" w:rsidRDefault="001A4EC2" w:rsidP="001A4EC2">
      <w:r>
        <w:t xml:space="preserve">Este </w:t>
      </w:r>
      <w:r w:rsidRPr="004A7E16">
        <w:rPr>
          <w:i/>
        </w:rPr>
        <w:t>widget</w:t>
      </w:r>
      <w:r>
        <w:rPr>
          <w:i/>
        </w:rPr>
        <w:t xml:space="preserve"> </w:t>
      </w:r>
      <w:r>
        <w:t>resulta de gran ayuda a los usuarios finales, ya que gráfica e intuitivamente permite seleccionar una fecha, evitando a estos</w:t>
      </w:r>
      <w:del w:id="270" w:author="Vaio" w:date="2015-07-02T17:37:00Z">
        <w:r w:rsidDel="00371967">
          <w:delText>,</w:delText>
        </w:r>
      </w:del>
      <w:r>
        <w:t xml:space="preserve"> cometer errores innecesarios al digitar una fecha en un formato dado y optimizando su tiempo de interacción con las páginas </w:t>
      </w:r>
      <w:del w:id="271" w:author="Ivan Lopez" w:date="2015-09-22T17:06:00Z">
        <w:r w:rsidDel="001B54BD">
          <w:delText>web</w:delText>
        </w:r>
      </w:del>
      <w:ins w:id="272" w:author="Ivan Lopez" w:date="2015-09-22T17:06:00Z">
        <w:r>
          <w:t>Web</w:t>
        </w:r>
      </w:ins>
      <w:ins w:id="273" w:author="Vaio" w:date="2015-07-02T17:37:00Z">
        <w:r>
          <w:t xml:space="preserve">. </w:t>
        </w:r>
      </w:ins>
      <w:ins w:id="274" w:author="marcazal" w:date="2015-09-30T08:09:00Z">
        <w:r>
          <w:t xml:space="preserve">Para el enfoque MoWebA sin RIA, el campo fecha de nacimiento es solamente un campo de entrada de textual, sin validaciones de formato en la que el usuario debe digitar completamente la fecha de nacimiento. </w:t>
        </w:r>
      </w:ins>
      <w:ins w:id="275" w:author="marcazal" w:date="2015-09-30T08:11:00Z">
        <w:r>
          <w:t>Esto</w:t>
        </w:r>
      </w:ins>
      <w:ins w:id="276" w:author="marcazal" w:date="2015-09-30T08:12:00Z">
        <w:r>
          <w:t xml:space="preserve"> da pié a cometer errores por parte del usuario.</w:t>
        </w:r>
      </w:ins>
    </w:p>
    <w:p w:rsidR="001A4EC2" w:rsidRPr="007C3C7E" w:rsidRDefault="001A4EC2" w:rsidP="001A4EC2">
      <w:pPr>
        <w:rPr>
          <w:b/>
          <w:i/>
        </w:rPr>
      </w:pPr>
      <w:r w:rsidRPr="007C3C7E">
        <w:rPr>
          <w:b/>
          <w:i/>
        </w:rPr>
        <w:t>Auto</w:t>
      </w:r>
      <w:r>
        <w:rPr>
          <w:b/>
          <w:i/>
        </w:rPr>
        <w:t>Suggest</w:t>
      </w:r>
    </w:p>
    <w:p w:rsidR="001A4EC2" w:rsidRPr="007C3C7E" w:rsidRDefault="001A4EC2" w:rsidP="001A4EC2">
      <w:r w:rsidRPr="007C3C7E">
        <w:t xml:space="preserve">El </w:t>
      </w:r>
      <w:r w:rsidRPr="004A7E16">
        <w:rPr>
          <w:i/>
        </w:rPr>
        <w:t>aut</w:t>
      </w:r>
      <w:ins w:id="277" w:author="Vaio" w:date="2015-07-02T17:37:00Z">
        <w:r>
          <w:rPr>
            <w:i/>
          </w:rPr>
          <w:t>o</w:t>
        </w:r>
      </w:ins>
      <w:del w:id="278" w:author="Vaio" w:date="2015-07-02T17:37:00Z">
        <w:r w:rsidRPr="004A7E16" w:rsidDel="00371967">
          <w:rPr>
            <w:i/>
          </w:rPr>
          <w:delText>ocom</w:delText>
        </w:r>
      </w:del>
      <w:r w:rsidRPr="004A7E16">
        <w:rPr>
          <w:i/>
        </w:rPr>
        <w:t>Suggest</w:t>
      </w:r>
      <w:r w:rsidRPr="007C3C7E">
        <w:t xml:space="preserve"> ofrece la posibilidad de desplegar un listado de opciones que facilitan al usuario la escritura de texto en un cuadro de texto de entrada. </w:t>
      </w:r>
      <w:ins w:id="279" w:author="marcazal" w:date="2015-09-30T08:13:00Z">
        <w:r>
          <w:t>Para el enfoque MoWebA con RIA</w:t>
        </w:r>
      </w:ins>
      <w:ins w:id="280" w:author="marcazal" w:date="2015-09-30T08:14:00Z">
        <w:r>
          <w:t>,</w:t>
        </w:r>
      </w:ins>
      <w:ins w:id="281" w:author="marcazal" w:date="2015-09-30T08:13:00Z">
        <w:r>
          <w:t xml:space="preserve"> </w:t>
        </w:r>
      </w:ins>
      <w:ins w:id="282" w:author="marcazal" w:date="2015-09-30T08:14:00Z">
        <w:r>
          <w:t xml:space="preserve"> e</w:t>
        </w:r>
      </w:ins>
      <w:del w:id="283" w:author="marcazal" w:date="2015-09-30T08:14:00Z">
        <w:r w:rsidRPr="007C3C7E" w:rsidDel="008370C9">
          <w:delText>E</w:delText>
        </w:r>
      </w:del>
      <w:r w:rsidRPr="007C3C7E">
        <w:t>n el campo país de origen, a medida que el usuario va introduciendo caracteres correspondientes al país deseado, int</w:t>
      </w:r>
      <w:r>
        <w:t>eractivamente se despliegan todos lo</w:t>
      </w:r>
      <w:r w:rsidRPr="007C3C7E">
        <w:t xml:space="preserve">s </w:t>
      </w:r>
      <w:r>
        <w:t>países</w:t>
      </w:r>
      <w:r w:rsidRPr="007C3C7E">
        <w:t xml:space="preserve"> que coinciden con el patrón introducido, permitiendo navegar de arriba</w:t>
      </w:r>
      <w:r>
        <w:t xml:space="preserve"> a</w:t>
      </w:r>
      <w:r w:rsidRPr="007C3C7E">
        <w:t xml:space="preserve"> abajo</w:t>
      </w:r>
      <w:r>
        <w:t xml:space="preserve"> por medio de un cursor sobre los distinto</w:t>
      </w:r>
      <w:r w:rsidRPr="007C3C7E">
        <w:t xml:space="preserve">s </w:t>
      </w:r>
      <w:r>
        <w:t>países</w:t>
      </w:r>
      <w:r w:rsidRPr="007C3C7E">
        <w:t>. El cursor se resalta con un color diferente a med</w:t>
      </w:r>
      <w:r>
        <w:t>ida que se va recorriendo por lo</w:t>
      </w:r>
      <w:r w:rsidRPr="007C3C7E">
        <w:t xml:space="preserve">s </w:t>
      </w:r>
      <w:r>
        <w:t xml:space="preserve">países </w:t>
      </w:r>
      <w:r w:rsidRPr="007C3C7E">
        <w:t>suger</w:t>
      </w:r>
      <w:r>
        <w:t>ido</w:t>
      </w:r>
      <w:r w:rsidRPr="007C3C7E">
        <w:t>s.  Una vez que el usuario encuentra el país de origen</w:t>
      </w:r>
      <w:r>
        <w:t xml:space="preserve"> deseado</w:t>
      </w:r>
      <w:r w:rsidRPr="007C3C7E">
        <w:t xml:space="preserve">, al presionar la tecla </w:t>
      </w:r>
      <w:r>
        <w:t>entrar o al hacer clic sobre el país, este se escribe</w:t>
      </w:r>
      <w:r w:rsidRPr="007C3C7E">
        <w:t xml:space="preserve"> en el cuadro de texto</w:t>
      </w:r>
      <w:r>
        <w:t xml:space="preserve"> de entrada</w:t>
      </w:r>
      <w:r w:rsidRPr="007C3C7E">
        <w:t>.</w:t>
      </w:r>
      <w:ins w:id="284" w:author="marcazal" w:date="2015-09-30T08:15:00Z">
        <w:r>
          <w:t xml:space="preserve"> En el enfoque MoWebA sin RIA</w:t>
        </w:r>
      </w:ins>
      <w:ins w:id="285" w:author="marcazal" w:date="2015-09-30T08:16:00Z">
        <w:r>
          <w:t xml:space="preserve"> aplicado al </w:t>
        </w:r>
        <w:r w:rsidR="00251071" w:rsidRPr="00251071">
          <w:rPr>
            <w:i/>
            <w:rPrChange w:id="286" w:author="marcazal" w:date="2015-09-30T08:16:00Z">
              <w:rPr>
                <w:sz w:val="16"/>
                <w:szCs w:val="16"/>
              </w:rPr>
            </w:rPrChange>
          </w:rPr>
          <w:t>Person Manager</w:t>
        </w:r>
      </w:ins>
      <w:ins w:id="287" w:author="marcazal" w:date="2015-09-30T08:15:00Z">
        <w:r>
          <w:t xml:space="preserve">, el campo país de origen es un campo de entrada </w:t>
        </w:r>
      </w:ins>
      <w:ins w:id="288" w:author="marcazal" w:date="2015-09-30T08:16:00Z">
        <w:r>
          <w:t xml:space="preserve">textual </w:t>
        </w:r>
      </w:ins>
      <w:ins w:id="289" w:author="marcazal" w:date="2015-09-30T08:15:00Z">
        <w:r>
          <w:t>que permite</w:t>
        </w:r>
      </w:ins>
      <w:ins w:id="290" w:author="marcazal" w:date="2015-09-30T08:17:00Z">
        <w:r>
          <w:t xml:space="preserve"> el ingreso de cualquier cadena sin ninguna validación ni sugerencia. En este enfoque el usuario debe escribir el país completamente </w:t>
        </w:r>
      </w:ins>
      <w:ins w:id="291" w:author="marcazal" w:date="2015-09-30T08:18:00Z">
        <w:r>
          <w:t>exponiéndolo</w:t>
        </w:r>
      </w:ins>
      <w:ins w:id="292" w:author="marcazal" w:date="2015-09-30T08:17:00Z">
        <w:r>
          <w:t xml:space="preserve"> </w:t>
        </w:r>
      </w:ins>
      <w:ins w:id="293" w:author="marcazal" w:date="2015-09-30T08:18:00Z">
        <w:r>
          <w:t>a cometer errores.</w:t>
        </w:r>
      </w:ins>
    </w:p>
    <w:p w:rsidR="001A4EC2" w:rsidRPr="007C3C7E" w:rsidRDefault="001A4EC2" w:rsidP="001A4EC2">
      <w:pPr>
        <w:rPr>
          <w:b/>
          <w:i/>
        </w:rPr>
      </w:pPr>
      <w:r w:rsidRPr="007C3C7E">
        <w:rPr>
          <w:b/>
          <w:i/>
        </w:rPr>
        <w:t>ToolTip</w:t>
      </w:r>
    </w:p>
    <w:p w:rsidR="001A4EC2" w:rsidRPr="004A7E16" w:rsidRDefault="001A4EC2" w:rsidP="001A4EC2">
      <w:r>
        <w:lastRenderedPageBreak/>
        <w:t>A menudo es útil complementar con información adicional los campos de entrada de</w:t>
      </w:r>
      <w:ins w:id="294" w:author="marcazal" w:date="2015-06-14T15:42:00Z">
        <w:r>
          <w:t xml:space="preserve"> l</w:t>
        </w:r>
      </w:ins>
      <w:r>
        <w:t xml:space="preserve">os formularios </w:t>
      </w:r>
      <w:del w:id="295" w:author="Ivan Lopez" w:date="2015-09-22T17:06:00Z">
        <w:r w:rsidDel="001B54BD">
          <w:delText>web</w:delText>
        </w:r>
      </w:del>
      <w:ins w:id="296" w:author="Ivan Lopez" w:date="2015-09-22T17:06:00Z">
        <w:r>
          <w:t>Web</w:t>
        </w:r>
      </w:ins>
      <w:r>
        <w:t xml:space="preserve">. </w:t>
      </w:r>
      <w:r w:rsidRPr="007C3C7E">
        <w:t>Con el toolTip</w:t>
      </w:r>
      <w:ins w:id="297" w:author="marcazal" w:date="2015-09-30T08:20:00Z">
        <w:r>
          <w:t xml:space="preserve"> en el Person Manager con el enfoque MoWebA con RIA</w:t>
        </w:r>
      </w:ins>
      <w:ins w:id="298" w:author="Vaio" w:date="2015-07-02T17:39:00Z">
        <w:r>
          <w:t>,</w:t>
        </w:r>
      </w:ins>
      <w:r w:rsidRPr="007C3C7E">
        <w:t xml:space="preserve"> un mensaje  informativo útil al usuario es desplegado al posar el puntero del mouse sobre un </w:t>
      </w:r>
      <w:r>
        <w:t xml:space="preserve">cuadro de </w:t>
      </w:r>
      <w:r w:rsidRPr="007C3C7E">
        <w:t xml:space="preserve">texto de entrada en particular. </w:t>
      </w:r>
      <w:r>
        <w:t xml:space="preserve"> </w:t>
      </w:r>
      <w:r w:rsidRPr="004A7E16">
        <w:t>Para</w:t>
      </w:r>
      <w:r>
        <w:t xml:space="preserve"> el </w:t>
      </w:r>
      <w:r w:rsidRPr="004A7E16">
        <w:rPr>
          <w:i/>
        </w:rPr>
        <w:t>Person Manager</w:t>
      </w:r>
      <w:r>
        <w:t>, en</w:t>
      </w:r>
      <w:r w:rsidRPr="007C3C7E">
        <w:t xml:space="preserve"> los campos nombre y apellido se muestra un mensaje en el que se indica al usuario que se ingrese el nombre y el apellido completo. Para el caso del campo contraseña,  se despliega al usuario</w:t>
      </w:r>
      <w:r>
        <w:t>,</w:t>
      </w:r>
      <w:r w:rsidRPr="007C3C7E">
        <w:t xml:space="preserve"> a modo de sugerencia, el mensaje de seguridad que </w:t>
      </w:r>
      <w:r>
        <w:t>solicita</w:t>
      </w:r>
      <w:r w:rsidRPr="007C3C7E">
        <w:t xml:space="preserve"> el ingreso de caracteres alfanuméricos con mayúsculas y minúsculas combinados con caracteres especiales y que contenga por lo menos una longitud de ocho caracteres.</w:t>
      </w:r>
      <w:ins w:id="299" w:author="marcazal" w:date="2015-09-30T08:20:00Z">
        <w:r>
          <w:t xml:space="preserve"> </w:t>
        </w:r>
      </w:ins>
      <w:ins w:id="300" w:author="marcazal" w:date="2015-09-30T08:21:00Z">
        <w:r>
          <w:t xml:space="preserve">En contrapartida, para el enfoque MoWebA sin RIA, no se despliegan mensajes interactivos que </w:t>
        </w:r>
      </w:ins>
      <w:ins w:id="301" w:author="marcazal" w:date="2015-09-30T08:22:00Z">
        <w:r>
          <w:t>podrán complementar a un campo en particular.</w:t>
        </w:r>
      </w:ins>
    </w:p>
    <w:p w:rsidR="001A4EC2" w:rsidRPr="007C3C7E" w:rsidDel="005119B0" w:rsidRDefault="001A4EC2" w:rsidP="001A4EC2">
      <w:pPr>
        <w:rPr>
          <w:del w:id="302" w:author="marcazal" w:date="2015-09-30T08:27:00Z"/>
          <w:b/>
          <w:i/>
        </w:rPr>
      </w:pPr>
      <w:del w:id="303" w:author="marcazal" w:date="2015-09-30T08:27:00Z">
        <w:r w:rsidRPr="007C3C7E" w:rsidDel="005119B0">
          <w:rPr>
            <w:b/>
            <w:i/>
          </w:rPr>
          <w:delText xml:space="preserve">Optimización del espacio y </w:delText>
        </w:r>
        <w:commentRangeStart w:id="304"/>
        <w:commentRangeStart w:id="305"/>
        <w:r w:rsidRPr="007C3C7E" w:rsidDel="005119B0">
          <w:rPr>
            <w:b/>
            <w:i/>
          </w:rPr>
          <w:delText xml:space="preserve">navegabilidad </w:delText>
        </w:r>
        <w:commentRangeEnd w:id="304"/>
        <w:r w:rsidDel="005119B0">
          <w:rPr>
            <w:rStyle w:val="Refdecomentario"/>
          </w:rPr>
          <w:commentReference w:id="304"/>
        </w:r>
      </w:del>
      <w:commentRangeEnd w:id="305"/>
      <w:r>
        <w:rPr>
          <w:rStyle w:val="Refdecomentario"/>
        </w:rPr>
        <w:commentReference w:id="305"/>
      </w:r>
      <w:del w:id="306" w:author="marcazal" w:date="2015-09-30T08:27:00Z">
        <w:r w:rsidRPr="007C3C7E" w:rsidDel="005119B0">
          <w:rPr>
            <w:b/>
            <w:i/>
          </w:rPr>
          <w:delText>de las páginas</w:delText>
        </w:r>
      </w:del>
    </w:p>
    <w:p w:rsidR="001A4EC2" w:rsidDel="005119B0" w:rsidRDefault="001A4EC2" w:rsidP="001A4EC2">
      <w:pPr>
        <w:rPr>
          <w:del w:id="307" w:author="marcazal" w:date="2015-09-30T08:26:00Z"/>
        </w:rPr>
      </w:pPr>
      <w:del w:id="308" w:author="marcazal" w:date="2015-09-30T08:26:00Z">
        <w:r w:rsidRPr="007C3C7E" w:rsidDel="005119B0">
          <w:delText xml:space="preserve">Con la extensión </w:delText>
        </w:r>
        <w:r w:rsidRPr="007C3C7E" w:rsidDel="005119B0">
          <w:rPr>
            <w:i/>
          </w:rPr>
          <w:delText xml:space="preserve">RichTab, </w:delText>
        </w:r>
        <w:r w:rsidRPr="007C3C7E" w:rsidDel="005119B0">
          <w:delText>es posible encapsular distintos  elementos de interfaz presentes en MoWebA, tales como entradas de texto, enlaces, botones, textos</w:delText>
        </w:r>
        <w:r w:rsidDel="005119B0">
          <w:delText>,</w:delText>
        </w:r>
        <w:r w:rsidRPr="007C3C7E" w:rsidDel="005119B0">
          <w:delText xml:space="preserve"> hipervínculos, formularios y tablas, como así también elementos enriquecidos que son parte de la extensión</w:delText>
        </w:r>
        <w:r w:rsidDel="005119B0">
          <w:delText xml:space="preserve"> RIA propuesta a MoWebA,</w:delText>
        </w:r>
        <w:r w:rsidRPr="007C3C7E" w:rsidDel="005119B0">
          <w:delText xml:space="preserve"> como los </w:delText>
        </w:r>
        <w:r w:rsidRPr="007C3C7E" w:rsidDel="005119B0">
          <w:rPr>
            <w:i/>
          </w:rPr>
          <w:delText>RichDatePicker</w:delText>
        </w:r>
        <w:r w:rsidRPr="007C3C7E" w:rsidDel="005119B0">
          <w:delText>,</w:delText>
        </w:r>
        <w:r w:rsidRPr="007C3C7E" w:rsidDel="005119B0">
          <w:rPr>
            <w:i/>
          </w:rPr>
          <w:delText xml:space="preserve"> RichToolTips</w:delText>
        </w:r>
        <w:r w:rsidRPr="007C3C7E" w:rsidDel="005119B0">
          <w:delText xml:space="preserve">, </w:delText>
        </w:r>
        <w:r w:rsidRPr="007C3C7E" w:rsidDel="005119B0">
          <w:rPr>
            <w:i/>
          </w:rPr>
          <w:delText>RichAuto</w:delText>
        </w:r>
      </w:del>
      <w:del w:id="309" w:author="marcazal" w:date="2015-07-05T23:49:00Z">
        <w:r w:rsidRPr="007C3C7E" w:rsidDel="00EF22F0">
          <w:rPr>
            <w:i/>
          </w:rPr>
          <w:delText>complete</w:delText>
        </w:r>
      </w:del>
      <w:del w:id="310" w:author="marcazal" w:date="2015-09-30T08:26:00Z">
        <w:r w:rsidRPr="007C3C7E" w:rsidDel="005119B0">
          <w:rPr>
            <w:i/>
          </w:rPr>
          <w:delText>s</w:delText>
        </w:r>
        <w:r w:rsidRPr="007C3C7E" w:rsidDel="005119B0">
          <w:delText>. La extensión de validación de campos</w:delText>
        </w:r>
        <w:r w:rsidRPr="007C3C7E" w:rsidDel="005119B0">
          <w:rPr>
            <w:i/>
          </w:rPr>
          <w:delText xml:space="preserve"> </w:delText>
        </w:r>
      </w:del>
      <w:del w:id="311" w:author="marcazal" w:date="2015-09-30T08:23:00Z">
        <w:r w:rsidRPr="007C3C7E" w:rsidDel="004D4081">
          <w:rPr>
            <w:i/>
          </w:rPr>
          <w:delText>RichFieldLiveValidation</w:delText>
        </w:r>
      </w:del>
      <w:del w:id="312" w:author="marcazal" w:date="2015-09-30T08:26:00Z">
        <w:r w:rsidRPr="007C3C7E" w:rsidDel="005119B0">
          <w:delText xml:space="preserve">, también puede ser utilizada dentro de un RichTab, para la validación de los campos en un formulario. La posibilidad de encapsular muchos elementos de interfaz dentro de cada una de las pestañas que forman parte de un </w:delText>
        </w:r>
        <w:r w:rsidRPr="007C3C7E" w:rsidDel="005119B0">
          <w:rPr>
            <w:i/>
          </w:rPr>
          <w:delText>RichTab</w:delText>
        </w:r>
        <w:r w:rsidRPr="007C3C7E" w:rsidDel="005119B0">
          <w:delText>, resulta ventajos</w:delText>
        </w:r>
      </w:del>
      <w:del w:id="313" w:author="marcazal" w:date="2015-09-29T07:38:00Z">
        <w:r w:rsidRPr="007C3C7E" w:rsidDel="00F730AB">
          <w:delText>o</w:delText>
        </w:r>
      </w:del>
      <w:del w:id="314" w:author="marcazal" w:date="2015-09-30T08:26:00Z">
        <w:r w:rsidRPr="007C3C7E" w:rsidDel="005119B0">
          <w:delText xml:space="preserve"> con respecto a la optimización espacial de los elementos dentro de las páginas.</w:delText>
        </w:r>
      </w:del>
    </w:p>
    <w:p w:rsidR="0090573E" w:rsidRDefault="001A4EC2">
      <w:pPr>
        <w:jc w:val="both"/>
        <w:rPr>
          <w:del w:id="315" w:author="marcazal" w:date="2015-09-30T08:27:00Z"/>
          <w:i/>
        </w:rPr>
        <w:pPrChange w:id="316" w:author="marcazal" w:date="2015-09-29T07:38:00Z">
          <w:pPr/>
        </w:pPrChange>
      </w:pPr>
      <w:del w:id="317" w:author="marcazal" w:date="2015-09-30T08:27:00Z">
        <w:r w:rsidRPr="007C3C7E" w:rsidDel="005119B0">
          <w:delText xml:space="preserve">Estas mismas ventajas </w:delText>
        </w:r>
        <w:r w:rsidDel="005119B0">
          <w:delText>relacionadas</w:delText>
        </w:r>
        <w:r w:rsidRPr="007C3C7E" w:rsidDel="005119B0">
          <w:delText xml:space="preserve"> al </w:delText>
        </w:r>
        <w:r w:rsidR="00251071" w:rsidRPr="00251071">
          <w:rPr>
            <w:i/>
            <w:rPrChange w:id="318" w:author="marcazal" w:date="2015-09-29T07:38:00Z">
              <w:rPr>
                <w:sz w:val="16"/>
                <w:szCs w:val="16"/>
              </w:rPr>
            </w:rPrChange>
          </w:rPr>
          <w:delText>RichTab</w:delText>
        </w:r>
        <w:r w:rsidRPr="007C3C7E" w:rsidDel="005119B0">
          <w:delText xml:space="preserve">, también pueden ser aprovechadas al utilizar la extensión </w:delText>
        </w:r>
        <w:r w:rsidR="00251071" w:rsidRPr="00251071">
          <w:rPr>
            <w:rPrChange w:id="319" w:author="marcazal" w:date="2015-09-29T07:38:00Z">
              <w:rPr>
                <w:i/>
                <w:sz w:val="16"/>
                <w:szCs w:val="16"/>
              </w:rPr>
            </w:rPrChange>
          </w:rPr>
          <w:delText>RichAccordion</w:delText>
        </w:r>
        <w:r w:rsidDel="005119B0">
          <w:rPr>
            <w:i/>
          </w:rPr>
          <w:delText xml:space="preserve">. </w:delText>
        </w:r>
      </w:del>
    </w:p>
    <w:p w:rsidR="001A4EC2" w:rsidRDefault="001A4EC2" w:rsidP="001A4EC2">
      <w:pPr>
        <w:rPr>
          <w:ins w:id="320" w:author="Ivan Lopez" w:date="2015-09-30T04:36:00Z"/>
        </w:rPr>
      </w:pPr>
      <w:ins w:id="321" w:author="Ivan Lopez" w:date="2015-09-30T04:36:00Z">
        <w:r>
          <w:t>PI4: D</w:t>
        </w:r>
        <w:r w:rsidRPr="007C3C7E">
          <w:t>esde el punto de vista de la</w:t>
        </w:r>
        <w:r>
          <w:t xml:space="preserve"> lógica de negocios en el lado del cliente, </w:t>
        </w:r>
        <w:r w:rsidRPr="007C3C7E">
          <w:t>¿</w:t>
        </w:r>
        <w:r>
          <w:t>q</w:t>
        </w:r>
        <w:r w:rsidRPr="007C3C7E">
          <w:t xml:space="preserve">ué </w:t>
        </w:r>
        <w:r>
          <w:t xml:space="preserve">ventajas aportan </w:t>
        </w:r>
        <w:r w:rsidRPr="007C3C7E">
          <w:t xml:space="preserve">las características </w:t>
        </w:r>
        <w:r>
          <w:t xml:space="preserve">RIA </w:t>
        </w:r>
        <w:r w:rsidRPr="007C3C7E">
          <w:t xml:space="preserve">presentes en la aplicación </w:t>
        </w:r>
        <w:r>
          <w:t>implementada con MoWeba</w:t>
        </w:r>
        <w:r w:rsidRPr="007C3C7E">
          <w:t xml:space="preserve"> con </w:t>
        </w:r>
        <w:r>
          <w:t xml:space="preserve">RIA con </w:t>
        </w:r>
        <w:r w:rsidRPr="007C3C7E">
          <w:t xml:space="preserve">respecto </w:t>
        </w:r>
        <w:r>
          <w:t>a MoWebA sin RIA</w:t>
        </w:r>
        <w:r w:rsidRPr="007C3C7E">
          <w:t>?</w:t>
        </w:r>
      </w:ins>
    </w:p>
    <w:p w:rsidR="001A4EC2" w:rsidRPr="004A7E16" w:rsidDel="000552FB" w:rsidRDefault="001A4EC2" w:rsidP="001A4EC2">
      <w:pPr>
        <w:rPr>
          <w:del w:id="322" w:author="Ivan Lopez" w:date="2015-09-30T04:36:00Z"/>
          <w:b/>
          <w:i/>
        </w:rPr>
      </w:pPr>
      <w:del w:id="323" w:author="Ivan Lopez" w:date="2015-09-30T04:36:00Z">
        <w:r w:rsidRPr="004A7E16" w:rsidDel="000552FB">
          <w:rPr>
            <w:b/>
            <w:i/>
          </w:rPr>
          <w:delText>PI4: ¿Qué ventajas aportan las características RIAS presentes en la aplicación implementada con el método B con respecto al método A, desde el punto de vista de la lógica de negocios en el lado  del cliente?</w:delText>
        </w:r>
      </w:del>
    </w:p>
    <w:p w:rsidR="001A4EC2" w:rsidRPr="004A7E16" w:rsidRDefault="001A4EC2" w:rsidP="001A4EC2">
      <w:r>
        <w:t>Cuando se habla de lógica de negocios en el lado del cliente, hablamos de operaciones complejas y específicas para un dominio en particular, como así también de validaciones sobre los datos de entrada. Las extensiones RIA</w:t>
      </w:r>
      <w:del w:id="324" w:author="marcazal" w:date="2015-09-28T17:56:00Z">
        <w:r w:rsidDel="006F71C1">
          <w:delText>S</w:delText>
        </w:r>
      </w:del>
      <w:r>
        <w:t xml:space="preserve"> propuestas a MoWebA</w:t>
      </w:r>
      <w:del w:id="325" w:author="Vaio" w:date="2015-07-02T17:48:00Z">
        <w:r w:rsidDel="002F7B79">
          <w:delText>,</w:delText>
        </w:r>
      </w:del>
      <w:r>
        <w:t xml:space="preserve"> abarcan específicamente a las validaciones sobre los campos de entrada en los formularios.</w:t>
      </w:r>
    </w:p>
    <w:p w:rsidR="001A4EC2" w:rsidRPr="007C3C7E" w:rsidRDefault="001A4EC2" w:rsidP="001A4EC2">
      <w:pPr>
        <w:rPr>
          <w:b/>
          <w:i/>
        </w:rPr>
      </w:pPr>
      <w:commentRangeStart w:id="326"/>
      <w:commentRangeStart w:id="327"/>
      <w:commentRangeStart w:id="328"/>
      <w:r w:rsidRPr="007C3C7E">
        <w:rPr>
          <w:b/>
          <w:i/>
        </w:rPr>
        <w:t>Validaciones lo</w:t>
      </w:r>
      <w:r>
        <w:rPr>
          <w:b/>
          <w:i/>
        </w:rPr>
        <w:t>cales de los diversos campos de un</w:t>
      </w:r>
      <w:r w:rsidRPr="007C3C7E">
        <w:rPr>
          <w:b/>
          <w:i/>
        </w:rPr>
        <w:t xml:space="preserve"> formulario</w:t>
      </w:r>
      <w:del w:id="329" w:author="Vaio" w:date="2015-07-02T17:48:00Z">
        <w:r w:rsidRPr="007C3C7E" w:rsidDel="002F7B79">
          <w:rPr>
            <w:b/>
            <w:i/>
          </w:rPr>
          <w:delText>.</w:delText>
        </w:r>
      </w:del>
      <w:commentRangeEnd w:id="326"/>
      <w:r>
        <w:rPr>
          <w:rStyle w:val="Refdecomentario"/>
        </w:rPr>
        <w:commentReference w:id="326"/>
      </w:r>
      <w:commentRangeEnd w:id="327"/>
      <w:commentRangeEnd w:id="328"/>
      <w:r>
        <w:rPr>
          <w:rStyle w:val="Refdecomentario"/>
        </w:rPr>
        <w:commentReference w:id="327"/>
      </w:r>
      <w:r>
        <w:rPr>
          <w:rStyle w:val="Refdecomentario"/>
        </w:rPr>
        <w:commentReference w:id="328"/>
      </w:r>
    </w:p>
    <w:p w:rsidR="001A4EC2" w:rsidRPr="007C3C7E" w:rsidRDefault="001A4EC2" w:rsidP="001A4EC2">
      <w:ins w:id="330" w:author="marcazal" w:date="2015-09-30T08:43:00Z">
        <w:r>
          <w:t xml:space="preserve">En el </w:t>
        </w:r>
      </w:ins>
      <w:ins w:id="331" w:author="marcazal" w:date="2015-09-30T08:49:00Z">
        <w:r>
          <w:t>capítulo</w:t>
        </w:r>
      </w:ins>
      <w:ins w:id="332" w:author="marcazal" w:date="2015-09-30T08:43:00Z">
        <w:r>
          <w:t xml:space="preserve"> 4 en la figura 12 se presentan todas las validaciones posibles de campos en el </w:t>
        </w:r>
        <w:r w:rsidR="00251071" w:rsidRPr="00251071">
          <w:rPr>
            <w:i/>
            <w:rPrChange w:id="333" w:author="marcazal" w:date="2015-09-30T08:43:00Z">
              <w:rPr>
                <w:sz w:val="16"/>
                <w:szCs w:val="16"/>
              </w:rPr>
            </w:rPrChange>
          </w:rPr>
          <w:t>Person Manager</w:t>
        </w:r>
      </w:ins>
      <w:ins w:id="334" w:author="marcazal" w:date="2015-09-30T08:44:00Z">
        <w:r>
          <w:t xml:space="preserve">. </w:t>
        </w:r>
      </w:ins>
      <w:r w:rsidRPr="007C3C7E">
        <w:t>La ventaja principal de llevar a cabo validaciones en los formularios de manera local</w:t>
      </w:r>
      <w:r>
        <w:t>,</w:t>
      </w:r>
      <w:r w:rsidRPr="007C3C7E">
        <w:t xml:space="preserve"> es que no es necesario ninguna interacción con el lado servidor, lo cual mejora </w:t>
      </w:r>
      <w:r>
        <w:t>el rendimiento de la aplicación</w:t>
      </w:r>
      <w:r w:rsidRPr="007C3C7E">
        <w:t>, evitando retardos al recargar la página tras la solicitud de</w:t>
      </w:r>
      <w:r>
        <w:t xml:space="preserve"> envío de los datos.  Con el </w:t>
      </w:r>
      <w:del w:id="335" w:author="marcazal" w:date="2015-09-30T08:42:00Z">
        <w:r w:rsidDel="00954EA4">
          <w:delText>elemento</w:delText>
        </w:r>
        <w:r w:rsidRPr="007C3C7E" w:rsidDel="00954EA4">
          <w:delText xml:space="preserve"> </w:delText>
        </w:r>
      </w:del>
      <w:ins w:id="336" w:author="Vaio" w:date="2015-07-02T17:50:00Z">
        <w:del w:id="337" w:author="marcazal" w:date="2015-09-30T08:42:00Z">
          <w:r w:rsidDel="00954EA4">
            <w:rPr>
              <w:i/>
            </w:rPr>
            <w:delText>r</w:delText>
          </w:r>
        </w:del>
      </w:ins>
      <w:del w:id="338" w:author="marcazal" w:date="2015-09-30T08:42:00Z">
        <w:r w:rsidDel="00954EA4">
          <w:rPr>
            <w:i/>
          </w:rPr>
          <w:delText>R</w:delText>
        </w:r>
        <w:r w:rsidRPr="007C3C7E" w:rsidDel="00954EA4">
          <w:rPr>
            <w:i/>
          </w:rPr>
          <w:delText>ichFieldLiveValidation</w:delText>
        </w:r>
      </w:del>
      <w:ins w:id="339" w:author="marcazal" w:date="2015-09-30T08:42:00Z">
        <w:r w:rsidR="00251071" w:rsidRPr="00251071">
          <w:rPr>
            <w:i/>
            <w:rPrChange w:id="340" w:author="marcazal" w:date="2015-09-30T08:42:00Z">
              <w:rPr>
                <w:sz w:val="16"/>
                <w:szCs w:val="16"/>
              </w:rPr>
            </w:rPrChange>
          </w:rPr>
          <w:t>live validation</w:t>
        </w:r>
      </w:ins>
      <w:r w:rsidRPr="007C3C7E">
        <w:t xml:space="preserve"> es posible llevar a cabo validaciones a los diversos campos de los  formularios de la aplicación </w:t>
      </w:r>
      <w:r w:rsidRPr="007C3C7E">
        <w:rPr>
          <w:i/>
        </w:rPr>
        <w:t>Person</w:t>
      </w:r>
      <w:ins w:id="341" w:author="Ivan Lopez" w:date="2015-09-22T17:07:00Z">
        <w:r>
          <w:rPr>
            <w:i/>
          </w:rPr>
          <w:t xml:space="preserve"> </w:t>
        </w:r>
      </w:ins>
      <w:r w:rsidRPr="007C3C7E">
        <w:rPr>
          <w:i/>
        </w:rPr>
        <w:t>Manager</w:t>
      </w:r>
      <w:ins w:id="342" w:author="marcazal" w:date="2015-09-30T08:42:00Z">
        <w:r>
          <w:t xml:space="preserve"> aplicando el enfoque MoWebA con RIA</w:t>
        </w:r>
      </w:ins>
      <w:r w:rsidRPr="007C3C7E">
        <w:t xml:space="preserve">.  Dentro de las validaciones que se han efectuado </w:t>
      </w:r>
      <w:commentRangeStart w:id="343"/>
      <w:commentRangeStart w:id="344"/>
      <w:r w:rsidRPr="007C3C7E">
        <w:t xml:space="preserve">se muestra </w:t>
      </w:r>
      <w:commentRangeEnd w:id="343"/>
      <w:r>
        <w:rPr>
          <w:rStyle w:val="Refdecomentario"/>
        </w:rPr>
        <w:commentReference w:id="343"/>
      </w:r>
      <w:commentRangeEnd w:id="344"/>
      <w:r>
        <w:rPr>
          <w:rStyle w:val="Refdecomentario"/>
        </w:rPr>
        <w:commentReference w:id="344"/>
      </w:r>
      <w:r w:rsidRPr="007C3C7E">
        <w:t>primeramente la validación en los campos que son</w:t>
      </w:r>
      <w:ins w:id="345" w:author="marcazal" w:date="2015-07-05T23:51:00Z">
        <w:r>
          <w:t xml:space="preserve"> obligatorias</w:t>
        </w:r>
      </w:ins>
      <w:r w:rsidRPr="007C3C7E">
        <w:t xml:space="preserve"> </w:t>
      </w:r>
      <w:commentRangeStart w:id="346"/>
      <w:del w:id="347" w:author="marcazal" w:date="2015-09-25T21:31:00Z">
        <w:r w:rsidRPr="007C3C7E" w:rsidDel="002E5E30">
          <w:delText>mandatorio</w:delText>
        </w:r>
        <w:r w:rsidDel="002E5E30">
          <w:delText xml:space="preserve">s </w:delText>
        </w:r>
        <w:commentRangeEnd w:id="346"/>
        <w:r w:rsidDel="002E5E30">
          <w:rPr>
            <w:rStyle w:val="Refdecomentario"/>
          </w:rPr>
          <w:commentReference w:id="346"/>
        </w:r>
      </w:del>
      <w:r>
        <w:t>y que no pueden quedar vacios.</w:t>
      </w:r>
    </w:p>
    <w:p w:rsidR="001A4EC2" w:rsidRPr="007C3C7E" w:rsidRDefault="001A4EC2" w:rsidP="001A4EC2">
      <w:r w:rsidRPr="007C3C7E">
        <w:t xml:space="preserve">Seguidamente se efectuaron controles locales sobre la cantidad de caracteres que deben tener  como mínimo algunos campos, tales como los de usuario, </w:t>
      </w:r>
      <w:r>
        <w:t>clave</w:t>
      </w:r>
      <w:r w:rsidRPr="007C3C7E">
        <w:t xml:space="preserve"> y confirmación de </w:t>
      </w:r>
      <w:r>
        <w:t>clave</w:t>
      </w:r>
      <w:r w:rsidRPr="007C3C7E">
        <w:t>, que se han configurado como mínimo en</w:t>
      </w:r>
      <w:r>
        <w:t xml:space="preserve"> 2 y en</w:t>
      </w:r>
      <w:r w:rsidRPr="007C3C7E">
        <w:t xml:space="preserve"> 8 caracteres</w:t>
      </w:r>
      <w:r>
        <w:t xml:space="preserve"> respectivamente</w:t>
      </w:r>
      <w:r w:rsidRPr="007C3C7E">
        <w:t>. En contraparte</w:t>
      </w:r>
      <w:ins w:id="348" w:author="Vaio" w:date="2015-07-02T17:56:00Z">
        <w:r>
          <w:t>,</w:t>
        </w:r>
      </w:ins>
      <w:r w:rsidRPr="007C3C7E">
        <w:t xml:space="preserve"> para los campos nombre y apellido se </w:t>
      </w:r>
      <w:r>
        <w:t>verificó</w:t>
      </w:r>
      <w:r w:rsidRPr="007C3C7E">
        <w:t xml:space="preserve"> que estos no excedan una cantidad máxima de 30 caracteres. Para los campos </w:t>
      </w:r>
      <w:r>
        <w:t>clave</w:t>
      </w:r>
      <w:r w:rsidRPr="007C3C7E">
        <w:t xml:space="preserve"> y confirmación de </w:t>
      </w:r>
      <w:r>
        <w:t>clave</w:t>
      </w:r>
      <w:r w:rsidRPr="007C3C7E">
        <w:t xml:space="preserve">, también se verificó que ambos coincidan en los valores introducidos.  </w:t>
      </w:r>
    </w:p>
    <w:p w:rsidR="001A4EC2" w:rsidRPr="007C3C7E" w:rsidRDefault="001A4EC2" w:rsidP="001A4EC2">
      <w:r w:rsidRPr="007C3C7E">
        <w:t>Para los campos numéricos, se valida que solamente sea posible el ingreso de dígitos (valores del 0 al 9), por ejemplo</w:t>
      </w:r>
      <w:r>
        <w:t>,</w:t>
      </w:r>
      <w:r w:rsidRPr="007C3C7E">
        <w:t xml:space="preserve"> en el campo id, utilizado para borrar un registro del sistema. En este campo</w:t>
      </w:r>
      <w:ins w:id="349" w:author="Vaio" w:date="2015-07-02T17:57:00Z">
        <w:r>
          <w:t>,</w:t>
        </w:r>
      </w:ins>
      <w:r w:rsidRPr="007C3C7E">
        <w:t xml:space="preserve"> de igual manera</w:t>
      </w:r>
      <w:r>
        <w:t>,</w:t>
      </w:r>
      <w:r w:rsidRPr="007C3C7E">
        <w:t xml:space="preserve"> no es posible ingresar más de 12 dígitos para evitar algún desbordamiento numérico en la base de datos.  También, el campo email verifica que la cadena ingresada por el usuario corresponda a un email válido.</w:t>
      </w:r>
    </w:p>
    <w:p w:rsidR="001A4EC2" w:rsidRPr="008D3B34" w:rsidDel="00F730AB" w:rsidRDefault="001A4EC2" w:rsidP="001A4EC2">
      <w:pPr>
        <w:rPr>
          <w:del w:id="350" w:author="marcazal" w:date="2015-09-28T17:56:00Z"/>
        </w:rPr>
      </w:pPr>
      <w:r w:rsidRPr="007C3C7E">
        <w:lastRenderedPageBreak/>
        <w:t>Por último, en el campo de selección</w:t>
      </w:r>
      <w:r>
        <w:t xml:space="preserve"> de </w:t>
      </w:r>
      <w:r w:rsidRPr="007C3C7E">
        <w:t>género</w:t>
      </w:r>
      <w:del w:id="351" w:author="Vaio" w:date="2015-07-02T17:58:00Z">
        <w:r w:rsidRPr="007C3C7E" w:rsidDel="00013648">
          <w:delText>,</w:delText>
        </w:r>
      </w:del>
      <w:r w:rsidRPr="007C3C7E">
        <w:t xml:space="preserve"> </w:t>
      </w:r>
      <w:del w:id="352" w:author="Vaio" w:date="2015-07-02T17:58:00Z">
        <w:r w:rsidRPr="007C3C7E" w:rsidDel="00013648">
          <w:delText xml:space="preserve"> </w:delText>
        </w:r>
      </w:del>
      <w:r w:rsidRPr="007C3C7E">
        <w:t>es mandatorio seleccionar uno de los radio controles (masculino, femenino), como así también,  es mandatorio seleccionar la caja de selección del campo de conformidad.  Los datos introducidos en el formulario solo serán enviados al servidor</w:t>
      </w:r>
      <w:del w:id="353" w:author="Vaio" w:date="2015-07-02T17:58:00Z">
        <w:r w:rsidRPr="007C3C7E" w:rsidDel="00013648">
          <w:delText>,</w:delText>
        </w:r>
      </w:del>
      <w:r w:rsidRPr="007C3C7E">
        <w:t xml:space="preserve"> cuando todos los campos pasen la validación correspondiente a cada uno de ellos.</w:t>
      </w:r>
      <w:ins w:id="354" w:author="marcazal" w:date="2015-09-30T08:44:00Z">
        <w:r>
          <w:t xml:space="preserve"> En el enfoque aplicado a MoWebA sin RIA, no es posible llevar a cabo validaciones de ninguno de los campos de entrada que forman parte del </w:t>
        </w:r>
        <w:r w:rsidR="00251071" w:rsidRPr="00251071">
          <w:rPr>
            <w:i/>
            <w:rPrChange w:id="355" w:author="marcazal" w:date="2015-09-30T08:45:00Z">
              <w:rPr>
                <w:sz w:val="16"/>
                <w:szCs w:val="16"/>
              </w:rPr>
            </w:rPrChange>
          </w:rPr>
          <w:t>Person Manager</w:t>
        </w:r>
      </w:ins>
      <w:ins w:id="356" w:author="marcazal" w:date="2015-09-30T08:45:00Z">
        <w:r>
          <w:t>. El no contar con ninguna validaci</w:t>
        </w:r>
      </w:ins>
      <w:ins w:id="357" w:author="marcazal" w:date="2015-09-30T08:46:00Z">
        <w:r>
          <w:t>ón tiene implicancias negativas a nivel de seguridad, ya que la aplicaci</w:t>
        </w:r>
      </w:ins>
      <w:ins w:id="358" w:author="marcazal" w:date="2015-09-30T08:47:00Z">
        <w:r>
          <w:t xml:space="preserve">ón queda expuesta a </w:t>
        </w:r>
      </w:ins>
      <w:ins w:id="359" w:author="marcazal" w:date="2015-09-30T08:48:00Z">
        <w:r>
          <w:t xml:space="preserve">usos indebidos y errores involuntarios en el ingreso de los datos. También la aplicación queda </w:t>
        </w:r>
        <w:proofErr w:type="gramStart"/>
        <w:r>
          <w:t>expuestas</w:t>
        </w:r>
        <w:proofErr w:type="gramEnd"/>
        <w:r>
          <w:t xml:space="preserve"> </w:t>
        </w:r>
      </w:ins>
      <w:ins w:id="360" w:author="marcazal" w:date="2015-09-30T08:49:00Z">
        <w:r>
          <w:t xml:space="preserve">al </w:t>
        </w:r>
        <w:r w:rsidR="00251071" w:rsidRPr="00251071">
          <w:rPr>
            <w:i/>
            <w:rPrChange w:id="361" w:author="marcazal" w:date="2015-09-30T08:49:00Z">
              <w:rPr>
                <w:sz w:val="16"/>
                <w:szCs w:val="16"/>
              </w:rPr>
            </w:rPrChange>
          </w:rPr>
          <w:t>span</w:t>
        </w:r>
      </w:ins>
    </w:p>
    <w:p w:rsidR="001A4EC2" w:rsidRDefault="001A4EC2" w:rsidP="001A4EC2">
      <w:pPr>
        <w:rPr>
          <w:ins w:id="362" w:author="marcazal" w:date="2015-09-29T07:39:00Z"/>
        </w:rPr>
      </w:pPr>
    </w:p>
    <w:p w:rsidR="001A4EC2" w:rsidRPr="000552FB" w:rsidRDefault="00251071" w:rsidP="001A4EC2">
      <w:pPr>
        <w:rPr>
          <w:ins w:id="363" w:author="Ivan Lopez" w:date="2015-09-30T04:37:00Z"/>
          <w:b/>
          <w:rPrChange w:id="364" w:author="Ivan Lopez" w:date="2015-09-30T04:37:00Z">
            <w:rPr>
              <w:ins w:id="365" w:author="Ivan Lopez" w:date="2015-09-30T04:37:00Z"/>
            </w:rPr>
          </w:rPrChange>
        </w:rPr>
      </w:pPr>
      <w:ins w:id="366" w:author="Ivan Lopez" w:date="2015-09-30T04:37:00Z">
        <w:r w:rsidRPr="00251071">
          <w:rPr>
            <w:b/>
            <w:rPrChange w:id="367" w:author="Ivan Lopez" w:date="2015-09-30T04:37:00Z">
              <w:rPr>
                <w:sz w:val="16"/>
                <w:szCs w:val="16"/>
              </w:rPr>
            </w:rPrChange>
          </w:rPr>
          <w:t xml:space="preserve">PI5: Para cada una de las vistas del </w:t>
        </w:r>
        <w:r w:rsidRPr="00251071">
          <w:rPr>
            <w:b/>
            <w:i/>
            <w:rPrChange w:id="368" w:author="Ivan Lopez" w:date="2015-09-30T04:37:00Z">
              <w:rPr>
                <w:i/>
                <w:sz w:val="16"/>
                <w:szCs w:val="16"/>
              </w:rPr>
            </w:rPrChange>
          </w:rPr>
          <w:t>Person Manager,</w:t>
        </w:r>
        <w:r w:rsidRPr="00251071">
          <w:rPr>
            <w:b/>
            <w:rPrChange w:id="369" w:author="Ivan Lopez" w:date="2015-09-30T04:37:00Z">
              <w:rPr>
                <w:sz w:val="16"/>
                <w:szCs w:val="16"/>
              </w:rPr>
            </w:rPrChange>
          </w:rPr>
          <w:t xml:space="preserve"> ¿qué cantidad de líneas de código </w:t>
        </w:r>
        <w:commentRangeStart w:id="370"/>
        <w:commentRangeStart w:id="371"/>
        <w:r w:rsidRPr="00251071">
          <w:rPr>
            <w:b/>
            <w:rPrChange w:id="372" w:author="Ivan Lopez" w:date="2015-09-30T04:37:00Z">
              <w:rPr>
                <w:sz w:val="16"/>
                <w:szCs w:val="16"/>
              </w:rPr>
            </w:rPrChange>
          </w:rPr>
          <w:t xml:space="preserve"> </w:t>
        </w:r>
        <w:commentRangeEnd w:id="370"/>
        <w:r w:rsidRPr="00251071">
          <w:rPr>
            <w:rStyle w:val="Refdecomentario"/>
            <w:b/>
            <w:rPrChange w:id="373" w:author="Ivan Lopez" w:date="2015-09-30T04:37:00Z">
              <w:rPr>
                <w:rStyle w:val="Refdecomentario"/>
              </w:rPr>
            </w:rPrChange>
          </w:rPr>
          <w:commentReference w:id="370"/>
        </w:r>
        <w:commentRangeEnd w:id="371"/>
        <w:r w:rsidRPr="00251071">
          <w:rPr>
            <w:rStyle w:val="Refdecomentario"/>
            <w:b/>
            <w:rPrChange w:id="374" w:author="Ivan Lopez" w:date="2015-09-30T04:37:00Z">
              <w:rPr>
                <w:rStyle w:val="Refdecomentario"/>
              </w:rPr>
            </w:rPrChange>
          </w:rPr>
          <w:commentReference w:id="371"/>
        </w:r>
        <w:r w:rsidRPr="00251071">
          <w:rPr>
            <w:b/>
            <w:rPrChange w:id="375" w:author="Ivan Lopez" w:date="2015-09-30T04:37:00Z">
              <w:rPr>
                <w:sz w:val="16"/>
                <w:szCs w:val="16"/>
              </w:rPr>
            </w:rPrChange>
          </w:rPr>
          <w:t>para la interfaz de usuario se pudieron generar de manera automática a partir de los modelos, en cada uno de los enfoques implementados?</w:t>
        </w:r>
      </w:ins>
    </w:p>
    <w:p w:rsidR="001A4EC2" w:rsidRPr="00F730AB" w:rsidDel="000552FB" w:rsidRDefault="00251071" w:rsidP="001A4EC2">
      <w:pPr>
        <w:rPr>
          <w:ins w:id="376" w:author="marcazal" w:date="2015-09-29T07:39:00Z"/>
          <w:del w:id="377" w:author="Ivan Lopez" w:date="2015-09-30T04:37:00Z"/>
          <w:b/>
          <w:i/>
          <w:rPrChange w:id="378" w:author="marcazal" w:date="2015-09-29T07:40:00Z">
            <w:rPr>
              <w:ins w:id="379" w:author="marcazal" w:date="2015-09-29T07:39:00Z"/>
              <w:del w:id="380" w:author="Ivan Lopez" w:date="2015-09-30T04:37:00Z"/>
            </w:rPr>
          </w:rPrChange>
        </w:rPr>
      </w:pPr>
      <w:ins w:id="381" w:author="marcazal" w:date="2015-09-29T07:39:00Z">
        <w:del w:id="382" w:author="Ivan Lopez" w:date="2015-09-30T04:37:00Z">
          <w:r w:rsidRPr="00251071">
            <w:rPr>
              <w:b/>
              <w:i/>
              <w:rPrChange w:id="383" w:author="marcazal" w:date="2015-09-29T07:40:00Z">
                <w:rPr>
                  <w:sz w:val="16"/>
                  <w:szCs w:val="16"/>
                </w:rPr>
              </w:rPrChange>
            </w:rPr>
            <w:delText xml:space="preserve">PI5: Para cada una de las vistas del Person Manager, ¿qué cantidad de líneas de código </w:delText>
          </w:r>
          <w:commentRangeStart w:id="384"/>
          <w:commentRangeStart w:id="385"/>
          <w:r w:rsidRPr="00251071">
            <w:rPr>
              <w:b/>
              <w:i/>
              <w:rPrChange w:id="386" w:author="marcazal" w:date="2015-09-29T07:40:00Z">
                <w:rPr>
                  <w:sz w:val="16"/>
                  <w:szCs w:val="16"/>
                </w:rPr>
              </w:rPrChange>
            </w:rPr>
            <w:delText xml:space="preserve"> </w:delText>
          </w:r>
          <w:commentRangeEnd w:id="384"/>
          <w:r w:rsidRPr="00251071">
            <w:rPr>
              <w:rStyle w:val="Refdecomentario"/>
              <w:b/>
              <w:i/>
              <w:rPrChange w:id="387" w:author="marcazal" w:date="2015-09-29T07:40:00Z">
                <w:rPr>
                  <w:rStyle w:val="Refdecomentario"/>
                </w:rPr>
              </w:rPrChange>
            </w:rPr>
            <w:commentReference w:id="384"/>
          </w:r>
          <w:commentRangeEnd w:id="385"/>
          <w:r w:rsidRPr="00251071">
            <w:rPr>
              <w:rStyle w:val="Refdecomentario"/>
              <w:b/>
              <w:i/>
              <w:rPrChange w:id="388" w:author="marcazal" w:date="2015-09-29T07:40:00Z">
                <w:rPr>
                  <w:rStyle w:val="Refdecomentario"/>
                </w:rPr>
              </w:rPrChange>
            </w:rPr>
            <w:commentReference w:id="385"/>
          </w:r>
          <w:r w:rsidRPr="00251071">
            <w:rPr>
              <w:b/>
              <w:i/>
              <w:rPrChange w:id="389" w:author="marcazal" w:date="2015-09-29T07:40:00Z">
                <w:rPr>
                  <w:sz w:val="16"/>
                  <w:szCs w:val="16"/>
                </w:rPr>
              </w:rPrChange>
            </w:rPr>
            <w:delText>para la interfaz de usuario se pudieron generar de manera automática a partir de los modelos, en cada uno de los enfoques implementados?</w:delText>
          </w:r>
        </w:del>
      </w:ins>
    </w:p>
    <w:p w:rsidR="001A4EC2" w:rsidRDefault="001A4EC2" w:rsidP="001A4EC2">
      <w:pPr>
        <w:rPr>
          <w:ins w:id="390" w:author="Ivan Lopez" w:date="2015-09-29T14:50:00Z"/>
        </w:rPr>
      </w:pPr>
      <w:ins w:id="391" w:author="marcazal" w:date="2015-09-29T07:43:00Z">
        <w:r>
          <w:t xml:space="preserve">Analizando primeramente el tamaño total del </w:t>
        </w:r>
        <w:r w:rsidR="00251071" w:rsidRPr="00251071">
          <w:rPr>
            <w:i/>
            <w:rPrChange w:id="392" w:author="marcazal" w:date="2015-09-29T07:56:00Z">
              <w:rPr>
                <w:sz w:val="16"/>
                <w:szCs w:val="16"/>
              </w:rPr>
            </w:rPrChange>
          </w:rPr>
          <w:t>Person Manager</w:t>
        </w:r>
        <w:r>
          <w:t xml:space="preserve"> </w:t>
        </w:r>
      </w:ins>
      <w:ins w:id="393" w:author="marcazal" w:date="2015-09-29T08:17:00Z">
        <w:r>
          <w:t>para</w:t>
        </w:r>
      </w:ins>
      <w:ins w:id="394" w:author="marcazal" w:date="2015-09-29T07:43:00Z">
        <w:r>
          <w:t xml:space="preserve"> ambos enfoque</w:t>
        </w:r>
      </w:ins>
      <w:ins w:id="395" w:author="marcazal" w:date="2015-09-29T08:17:00Z">
        <w:r>
          <w:t>s</w:t>
        </w:r>
      </w:ins>
      <w:ins w:id="396" w:author="marcazal" w:date="2015-09-29T07:43:00Z">
        <w:r>
          <w:t>, se puede apreciar que el enfoque sin extensiones RIA</w:t>
        </w:r>
      </w:ins>
      <w:ins w:id="397" w:author="marcazal" w:date="2015-09-29T07:47:00Z">
        <w:r>
          <w:t xml:space="preserve"> posee 123 líneas de código menos</w:t>
        </w:r>
      </w:ins>
      <w:ins w:id="398" w:author="marcazal" w:date="2015-09-29T07:50:00Z">
        <w:r>
          <w:t xml:space="preserve"> (equivalente a un 32</w:t>
        </w:r>
      </w:ins>
      <w:ins w:id="399" w:author="marcazal" w:date="2015-09-29T07:47:00Z">
        <w:r>
          <w:t xml:space="preserve"> </w:t>
        </w:r>
      </w:ins>
      <w:ins w:id="400" w:author="marcazal" w:date="2015-09-29T07:50:00Z">
        <w:r>
          <w:t xml:space="preserve">%) </w:t>
        </w:r>
      </w:ins>
      <w:ins w:id="401" w:author="marcazal" w:date="2015-09-29T07:47:00Z">
        <w:r>
          <w:t>que el enfoque con extensiones RIA</w:t>
        </w:r>
      </w:ins>
      <w:ins w:id="402" w:author="marcazal" w:date="2015-09-29T07:50:00Z">
        <w:r>
          <w:t>.</w:t>
        </w:r>
      </w:ins>
      <w:ins w:id="403" w:author="marcazal" w:date="2015-09-29T07:51:00Z">
        <w:r>
          <w:t xml:space="preserve"> Esto se debe a que en el enfoque sin RIA</w:t>
        </w:r>
      </w:ins>
      <w:ins w:id="404" w:author="marcazal" w:date="2015-09-29T07:52:00Z">
        <w:r>
          <w:t xml:space="preserve"> no se genera código </w:t>
        </w:r>
        <w:r w:rsidR="00251071" w:rsidRPr="00251071">
          <w:rPr>
            <w:i/>
            <w:rPrChange w:id="405" w:author="marcazal" w:date="2015-09-29T08:18:00Z">
              <w:rPr>
                <w:sz w:val="16"/>
                <w:szCs w:val="16"/>
              </w:rPr>
            </w:rPrChange>
          </w:rPr>
          <w:t>Javascript</w:t>
        </w:r>
        <w:r>
          <w:t xml:space="preserve"> en la interfaz de usuario</w:t>
        </w:r>
      </w:ins>
      <w:ins w:id="406" w:author="marcazal" w:date="2015-09-29T07:57:00Z">
        <w:r>
          <w:t xml:space="preserve"> ya que su interfaz no posee elementos enriquecidos interactivos</w:t>
        </w:r>
      </w:ins>
      <w:ins w:id="407" w:author="marcazal" w:date="2015-09-29T07:58:00Z">
        <w:r>
          <w:t>.</w:t>
        </w:r>
      </w:ins>
    </w:p>
    <w:p w:rsidR="001A4EC2" w:rsidRDefault="001A4EC2" w:rsidP="001A4EC2">
      <w:pPr>
        <w:rPr>
          <w:ins w:id="408" w:author="Ivan Lopez" w:date="2015-09-29T15:24:00Z"/>
        </w:rPr>
      </w:pPr>
      <w:ins w:id="409" w:author="Ivan Lopez" w:date="2015-09-30T04:22:00Z">
        <w:r>
          <w:t>También</w:t>
        </w:r>
      </w:ins>
      <w:ins w:id="410" w:author="Ivan Lopez" w:date="2015-09-29T14:50:00Z">
        <w:r>
          <w:t xml:space="preserve"> puede apreciarse que en el enfoque de MoWebA sin RIA el 47% del c</w:t>
        </w:r>
      </w:ins>
      <w:ins w:id="411" w:author="Ivan Lopez" w:date="2015-09-29T14:51:00Z">
        <w:r>
          <w:t xml:space="preserve">ódigo de la aplicación completa </w:t>
        </w:r>
      </w:ins>
      <w:ins w:id="412" w:author="Ivan Lopez" w:date="2015-09-30T04:22:00Z">
        <w:r>
          <w:t>fue</w:t>
        </w:r>
      </w:ins>
      <w:ins w:id="413" w:author="Ivan Lopez" w:date="2015-09-29T14:51:00Z">
        <w:r>
          <w:t xml:space="preserve"> </w:t>
        </w:r>
      </w:ins>
      <w:ins w:id="414" w:author="Ivan Lopez" w:date="2015-09-30T04:22:00Z">
        <w:r>
          <w:t>generado</w:t>
        </w:r>
      </w:ins>
      <w:ins w:id="415" w:author="Ivan Lopez" w:date="2015-09-29T14:51:00Z">
        <w:r>
          <w:t xml:space="preserve"> de manera automática a partir de los modelos y el 57% para el caso de MoWebA con RIA. </w:t>
        </w:r>
      </w:ins>
      <w:ins w:id="416" w:author="Ivan Lopez" w:date="2015-09-29T14:52:00Z">
        <w:r>
          <w:t xml:space="preserve">Teniendo en cuenta que el objetivo de este trabajo de fin de carrera está enmarcado en los </w:t>
        </w:r>
        <w:r w:rsidR="00251071" w:rsidRPr="00251071">
          <w:rPr>
            <w:i/>
            <w:rPrChange w:id="417" w:author="Ivan Lopez" w:date="2015-09-29T14:52:00Z">
              <w:rPr>
                <w:sz w:val="16"/>
                <w:szCs w:val="16"/>
              </w:rPr>
            </w:rPrChange>
          </w:rPr>
          <w:t>front-ends</w:t>
        </w:r>
        <w:r>
          <w:t xml:space="preserve"> </w:t>
        </w:r>
      </w:ins>
      <w:ins w:id="418" w:author="Ivan Lopez" w:date="2015-09-29T14:53:00Z">
        <w:r>
          <w:t xml:space="preserve">de las </w:t>
        </w:r>
      </w:ins>
      <w:ins w:id="419" w:author="Ivan Lopez" w:date="2015-09-30T04:22:00Z">
        <w:r>
          <w:t>interfaces</w:t>
        </w:r>
      </w:ins>
      <w:ins w:id="420" w:author="Ivan Lopez" w:date="2015-09-29T14:53:00Z">
        <w:r>
          <w:t xml:space="preserve"> de usuario web, el porcentaje restante de la aplicación, que </w:t>
        </w:r>
      </w:ins>
      <w:ins w:id="421" w:author="Ivan Lopez" w:date="2015-09-30T04:22:00Z">
        <w:r>
          <w:t>fue</w:t>
        </w:r>
      </w:ins>
      <w:ins w:id="422" w:author="Ivan Lopez" w:date="2015-09-29T14:53:00Z">
        <w:r>
          <w:t xml:space="preserve"> generado de manera manual (</w:t>
        </w:r>
      </w:ins>
      <w:ins w:id="423" w:author="Ivan Lopez" w:date="2015-09-29T14:54:00Z">
        <w:r>
          <w:t>5</w:t>
        </w:r>
      </w:ins>
      <w:ins w:id="424" w:author="Ivan Lopez" w:date="2015-09-29T14:53:00Z">
        <w:r>
          <w:t>3% y</w:t>
        </w:r>
      </w:ins>
      <w:ins w:id="425" w:author="Ivan Lopez" w:date="2015-09-29T14:54:00Z">
        <w:r>
          <w:t xml:space="preserve"> 43%) respectivamente, corresponde a c</w:t>
        </w:r>
      </w:ins>
      <w:ins w:id="426" w:author="Ivan Lopez" w:date="2015-09-29T14:55:00Z">
        <w:r>
          <w:t>ódigo para refinar la aplicación final y código para el acceso a la capa l</w:t>
        </w:r>
      </w:ins>
      <w:ins w:id="427" w:author="Ivan Lopez" w:date="2015-09-29T14:56:00Z">
        <w:r>
          <w:t>ógica y de dominio de la aplicación.</w:t>
        </w:r>
      </w:ins>
      <w:ins w:id="428" w:author="Ivan Lopez" w:date="2015-09-29T14:58:00Z">
        <w:r>
          <w:t xml:space="preserve"> </w:t>
        </w:r>
      </w:ins>
    </w:p>
    <w:p w:rsidR="001A4EC2" w:rsidRDefault="001A4EC2" w:rsidP="001A4EC2">
      <w:pPr>
        <w:rPr>
          <w:ins w:id="429" w:author="Ivan Lopez" w:date="2015-09-29T15:35:00Z"/>
        </w:rPr>
      </w:pPr>
      <w:ins w:id="430" w:author="Ivan Lopez" w:date="2015-09-29T15:10:00Z">
        <w:r>
          <w:t xml:space="preserve">Según la </w:t>
        </w:r>
      </w:ins>
      <w:ins w:id="431" w:author="Ivan Lopez" w:date="2015-09-30T04:23:00Z">
        <w:r>
          <w:t>definición</w:t>
        </w:r>
      </w:ins>
      <w:ins w:id="432" w:author="Ivan Lopez" w:date="2015-09-29T15:10:00Z">
        <w:r>
          <w:t xml:space="preserve"> del </w:t>
        </w:r>
        <w:r w:rsidR="00251071" w:rsidRPr="00251071">
          <w:rPr>
            <w:i/>
            <w:rPrChange w:id="433" w:author="Ivan Lopez" w:date="2015-09-29T15:10:00Z">
              <w:rPr>
                <w:sz w:val="16"/>
                <w:szCs w:val="16"/>
              </w:rPr>
            </w:rPrChange>
          </w:rPr>
          <w:t>Person Manager</w:t>
        </w:r>
      </w:ins>
      <w:ins w:id="434" w:author="Ivan Lopez" w:date="2015-09-29T14:58:00Z">
        <w:r>
          <w:t xml:space="preserve"> la vista con más requerimientos</w:t>
        </w:r>
      </w:ins>
      <w:ins w:id="435" w:author="Ivan Lopez" w:date="2015-09-29T15:10:00Z">
        <w:r>
          <w:t xml:space="preserve"> funcionales</w:t>
        </w:r>
      </w:ins>
      <w:ins w:id="436" w:author="Ivan Lopez" w:date="2015-09-29T14:58:00Z">
        <w:r>
          <w:t xml:space="preserve"> enriquecidos </w:t>
        </w:r>
      </w:ins>
      <w:ins w:id="437" w:author="Ivan Lopez" w:date="2015-09-29T15:10:00Z">
        <w:r>
          <w:t>corresponde a</w:t>
        </w:r>
      </w:ins>
      <w:ins w:id="438" w:author="Ivan Lopez" w:date="2015-09-29T14:58:00Z">
        <w:r>
          <w:t xml:space="preserve"> la vista </w:t>
        </w:r>
      </w:ins>
      <w:ins w:id="439" w:author="Ivan Lopez" w:date="2015-09-29T14:59:00Z">
        <w:r>
          <w:t xml:space="preserve">Agregar Persona en la cual se debe definir </w:t>
        </w:r>
        <w:r w:rsidR="00251071" w:rsidRPr="00251071">
          <w:rPr>
            <w:i/>
            <w:rPrChange w:id="440" w:author="Ivan Lopez" w:date="2015-09-29T14:59:00Z">
              <w:rPr>
                <w:sz w:val="16"/>
                <w:szCs w:val="16"/>
              </w:rPr>
            </w:rPrChange>
          </w:rPr>
          <w:t>richToolTips</w:t>
        </w:r>
      </w:ins>
      <w:ins w:id="441" w:author="Ivan Lopez" w:date="2015-09-29T15:00:00Z">
        <w:r>
          <w:t xml:space="preserve">, </w:t>
        </w:r>
        <w:r w:rsidR="00251071" w:rsidRPr="00251071">
          <w:rPr>
            <w:i/>
            <w:rPrChange w:id="442" w:author="Ivan Lopez" w:date="2015-09-29T15:00:00Z">
              <w:rPr>
                <w:sz w:val="16"/>
                <w:szCs w:val="16"/>
              </w:rPr>
            </w:rPrChange>
          </w:rPr>
          <w:t>richDatepicker</w:t>
        </w:r>
        <w:r>
          <w:t xml:space="preserve">, </w:t>
        </w:r>
        <w:r w:rsidR="00251071" w:rsidRPr="00251071">
          <w:rPr>
            <w:i/>
            <w:rPrChange w:id="443" w:author="Ivan Lopez" w:date="2015-09-29T15:00:00Z">
              <w:rPr>
                <w:sz w:val="16"/>
                <w:szCs w:val="16"/>
              </w:rPr>
            </w:rPrChange>
          </w:rPr>
          <w:t>richAutoSuggest</w:t>
        </w:r>
        <w:r>
          <w:t xml:space="preserve"> y diversas validaciones de campos</w:t>
        </w:r>
      </w:ins>
      <w:ins w:id="444" w:author="Ivan Lopez" w:date="2015-09-29T15:10:00Z">
        <w:r>
          <w:t xml:space="preserve"> en el </w:t>
        </w:r>
      </w:ins>
      <w:ins w:id="445" w:author="Ivan Lopez" w:date="2015-09-29T15:11:00Z">
        <w:r>
          <w:t>formulario</w:t>
        </w:r>
      </w:ins>
      <w:ins w:id="446" w:author="Ivan Lopez" w:date="2015-09-29T15:10:00Z">
        <w:r>
          <w:t xml:space="preserve"> </w:t>
        </w:r>
      </w:ins>
      <w:ins w:id="447" w:author="Ivan Lopez" w:date="2015-09-29T15:11:00Z">
        <w:r>
          <w:t>de entrada</w:t>
        </w:r>
      </w:ins>
      <w:ins w:id="448" w:author="Ivan Lopez" w:date="2015-09-29T15:00:00Z">
        <w:r>
          <w:t>.</w:t>
        </w:r>
      </w:ins>
      <w:ins w:id="449" w:author="Ivan Lopez" w:date="2015-09-29T15:11:00Z">
        <w:r>
          <w:t xml:space="preserve"> Esto conlleva a tener código </w:t>
        </w:r>
        <w:r w:rsidR="00251071" w:rsidRPr="00251071">
          <w:rPr>
            <w:i/>
            <w:rPrChange w:id="450" w:author="Ivan Lopez" w:date="2015-09-29T15:12:00Z">
              <w:rPr>
                <w:sz w:val="16"/>
                <w:szCs w:val="16"/>
              </w:rPr>
            </w:rPrChange>
          </w:rPr>
          <w:t>Javascript</w:t>
        </w:r>
      </w:ins>
      <w:ins w:id="451" w:author="Ivan Lopez" w:date="2015-09-29T15:12:00Z">
        <w:r>
          <w:t xml:space="preserve"> y</w:t>
        </w:r>
        <w:r w:rsidR="00251071" w:rsidRPr="00251071">
          <w:rPr>
            <w:i/>
            <w:rPrChange w:id="452" w:author="Ivan Lopez" w:date="2015-09-29T15:12:00Z">
              <w:rPr>
                <w:sz w:val="16"/>
                <w:szCs w:val="16"/>
              </w:rPr>
            </w:rPrChange>
          </w:rPr>
          <w:t xml:space="preserve"> HTML</w:t>
        </w:r>
      </w:ins>
      <w:ins w:id="453" w:author="Ivan Lopez" w:date="2015-09-29T15:11:00Z">
        <w:r>
          <w:t xml:space="preserve"> generado </w:t>
        </w:r>
      </w:ins>
      <w:ins w:id="454" w:author="Ivan Lopez" w:date="2015-09-29T15:12:00Z">
        <w:r>
          <w:t xml:space="preserve">para cada uno de los elementos enriquecidos que han sido </w:t>
        </w:r>
      </w:ins>
      <w:ins w:id="455" w:author="Ivan Lopez" w:date="2015-09-29T15:13:00Z">
        <w:r>
          <w:t>definidos</w:t>
        </w:r>
      </w:ins>
      <w:ins w:id="456" w:author="Ivan Lopez" w:date="2015-09-29T15:14:00Z">
        <w:r>
          <w:t xml:space="preserve"> en la vista Agregar Persona</w:t>
        </w:r>
      </w:ins>
      <w:ins w:id="457" w:author="Ivan Lopez" w:date="2015-09-29T15:13:00Z">
        <w:r>
          <w:t xml:space="preserve"> </w:t>
        </w:r>
      </w:ins>
      <w:ins w:id="458" w:author="Ivan Lopez" w:date="2015-09-29T15:15:00Z">
        <w:r>
          <w:t xml:space="preserve">(135 </w:t>
        </w:r>
      </w:ins>
      <w:ins w:id="459" w:author="Ivan Lopez" w:date="2015-09-30T04:21:00Z">
        <w:r>
          <w:t>líneas</w:t>
        </w:r>
      </w:ins>
      <w:ins w:id="460" w:author="Ivan Lopez" w:date="2015-09-29T15:15:00Z">
        <w:r>
          <w:t xml:space="preserve"> de código automático</w:t>
        </w:r>
      </w:ins>
      <w:ins w:id="461" w:author="Ivan Lopez" w:date="2015-09-29T15:16:00Z">
        <w:r>
          <w:t xml:space="preserve"> y 56 </w:t>
        </w:r>
      </w:ins>
      <w:ins w:id="462" w:author="Ivan Lopez" w:date="2015-09-30T04:23:00Z">
        <w:r>
          <w:t>líneas</w:t>
        </w:r>
      </w:ins>
      <w:ins w:id="463" w:author="Ivan Lopez" w:date="2015-09-29T15:16:00Z">
        <w:r>
          <w:t xml:space="preserve"> de </w:t>
        </w:r>
      </w:ins>
      <w:ins w:id="464" w:author="Ivan Lopez" w:date="2015-09-30T04:23:00Z">
        <w:r>
          <w:t>código</w:t>
        </w:r>
      </w:ins>
      <w:ins w:id="465" w:author="Ivan Lopez" w:date="2015-09-29T15:16:00Z">
        <w:r>
          <w:t xml:space="preserve"> </w:t>
        </w:r>
      </w:ins>
      <w:ins w:id="466" w:author="Ivan Lopez" w:date="2015-09-29T15:17:00Z">
        <w:r>
          <w:t>manual</w:t>
        </w:r>
      </w:ins>
      <w:ins w:id="467" w:author="Ivan Lopez" w:date="2015-09-29T15:20:00Z">
        <w:r>
          <w:t xml:space="preserve">, lo que indica que el 70% de la interfaz de usuario </w:t>
        </w:r>
      </w:ins>
      <w:ins w:id="468" w:author="Ivan Lopez" w:date="2015-09-30T04:21:00Z">
        <w:r>
          <w:t>fue</w:t>
        </w:r>
      </w:ins>
      <w:ins w:id="469" w:author="Ivan Lopez" w:date="2015-09-29T15:20:00Z">
        <w:r>
          <w:t xml:space="preserve"> generada de manera autom</w:t>
        </w:r>
      </w:ins>
      <w:ins w:id="470" w:author="Ivan Lopez" w:date="2015-09-29T15:21:00Z">
        <w:r>
          <w:t>ática a partir de los modelos PIM de entrada</w:t>
        </w:r>
      </w:ins>
      <w:ins w:id="471" w:author="Ivan Lopez" w:date="2015-09-29T15:17:00Z">
        <w:r>
          <w:t>)</w:t>
        </w:r>
      </w:ins>
      <w:ins w:id="472" w:author="Ivan Lopez" w:date="2015-09-29T15:15:00Z">
        <w:r>
          <w:t xml:space="preserve"> </w:t>
        </w:r>
      </w:ins>
      <w:ins w:id="473" w:author="Ivan Lopez" w:date="2015-09-29T15:13:00Z">
        <w:r>
          <w:t>para el enfoque de MoWebA con RIA</w:t>
        </w:r>
      </w:ins>
      <w:ins w:id="474" w:author="Ivan Lopez" w:date="2015-09-29T15:12:00Z">
        <w:r>
          <w:t xml:space="preserve">. </w:t>
        </w:r>
      </w:ins>
      <w:ins w:id="475" w:author="Ivan Lopez" w:date="2015-09-29T15:21:00Z">
        <w:r>
          <w:t>Sin embargo para la contraparte (MoWebA sin RIA)</w:t>
        </w:r>
      </w:ins>
      <w:ins w:id="476" w:author="Ivan Lopez" w:date="2015-09-29T15:29:00Z">
        <w:r>
          <w:t xml:space="preserve"> para la vista </w:t>
        </w:r>
        <w:r w:rsidR="00251071" w:rsidRPr="00251071">
          <w:rPr>
            <w:i/>
            <w:rPrChange w:id="477" w:author="Ivan Lopez" w:date="2015-09-29T15:29:00Z">
              <w:rPr>
                <w:sz w:val="16"/>
                <w:szCs w:val="16"/>
              </w:rPr>
            </w:rPrChange>
          </w:rPr>
          <w:t>Agregar Persona</w:t>
        </w:r>
      </w:ins>
      <w:ins w:id="478" w:author="Ivan Lopez" w:date="2015-09-29T15:26:00Z">
        <w:r>
          <w:t xml:space="preserve"> se tiene un 56% menos de código</w:t>
        </w:r>
      </w:ins>
      <w:ins w:id="479" w:author="Ivan Lopez" w:date="2015-09-29T15:29:00Z">
        <w:r>
          <w:t xml:space="preserve"> con respecto a MoWeba con RIA, </w:t>
        </w:r>
      </w:ins>
      <w:ins w:id="480" w:author="Ivan Lopez" w:date="2015-09-29T15:31:00Z">
        <w:r>
          <w:t xml:space="preserve">en donde </w:t>
        </w:r>
      </w:ins>
      <w:ins w:id="481" w:author="Ivan Lopez" w:date="2015-09-29T15:32:00Z">
        <w:r>
          <w:t xml:space="preserve">el 47% del código fue generado de manera automática y el 53% agregado de manera manual. </w:t>
        </w:r>
      </w:ins>
      <w:ins w:id="482" w:author="Ivan Lopez" w:date="2015-09-29T15:33:00Z">
        <w:r>
          <w:t xml:space="preserve">Vale la pena acotar que la </w:t>
        </w:r>
      </w:ins>
      <w:ins w:id="483" w:author="Ivan Lopez" w:date="2015-09-29T15:49:00Z">
        <w:r>
          <w:t>línea</w:t>
        </w:r>
      </w:ins>
      <w:ins w:id="484" w:author="Ivan Lopez" w:date="2015-09-29T15:33:00Z">
        <w:r>
          <w:t xml:space="preserve"> de código manual </w:t>
        </w:r>
      </w:ins>
      <w:ins w:id="485" w:author="Ivan Lopez" w:date="2015-09-29T15:48:00Z">
        <w:r>
          <w:t>agregado</w:t>
        </w:r>
      </w:ins>
      <w:ins w:id="486" w:author="Ivan Lopez" w:date="2015-09-29T15:33:00Z">
        <w:r>
          <w:t xml:space="preserve"> a cada una de las 3 vistas</w:t>
        </w:r>
      </w:ins>
      <w:ins w:id="487" w:author="Ivan Lopez" w:date="2015-09-29T15:34:00Z">
        <w:r>
          <w:t xml:space="preserve"> del Person Manager</w:t>
        </w:r>
      </w:ins>
      <w:ins w:id="488" w:author="Ivan Lopez" w:date="2015-09-29T15:33:00Z">
        <w:r>
          <w:t xml:space="preserve"> es el mismo</w:t>
        </w:r>
      </w:ins>
      <w:ins w:id="489" w:author="Ivan Lopez" w:date="2015-09-29T15:34:00Z">
        <w:r>
          <w:t>. En vista que el enfoque MoWebA sin RIA no posee elementos interactivos, solamente c</w:t>
        </w:r>
      </w:ins>
      <w:ins w:id="490" w:author="Ivan Lopez" w:date="2015-09-29T15:35:00Z">
        <w:r>
          <w:t xml:space="preserve">ódigo </w:t>
        </w:r>
        <w:r w:rsidR="00251071" w:rsidRPr="00251071">
          <w:rPr>
            <w:i/>
            <w:rPrChange w:id="491" w:author="Ivan Lopez" w:date="2015-09-30T04:21:00Z">
              <w:rPr>
                <w:sz w:val="16"/>
                <w:szCs w:val="16"/>
              </w:rPr>
            </w:rPrChange>
          </w:rPr>
          <w:t>HTML</w:t>
        </w:r>
        <w:r>
          <w:t xml:space="preserve"> para cada uno de los elementos definidos es generado, por lo tanto, es natural que existan menos líneas de código.</w:t>
        </w:r>
      </w:ins>
    </w:p>
    <w:p w:rsidR="001A4EC2" w:rsidRDefault="001A4EC2" w:rsidP="001A4EC2">
      <w:pPr>
        <w:rPr>
          <w:ins w:id="492" w:author="Ivan Lopez" w:date="2015-09-29T16:16:00Z"/>
        </w:rPr>
      </w:pPr>
      <w:ins w:id="493" w:author="Ivan Lopez" w:date="2015-09-29T15:35:00Z">
        <w:r>
          <w:t xml:space="preserve">La vista Mostrar </w:t>
        </w:r>
      </w:ins>
      <w:ins w:id="494" w:author="Ivan Lopez" w:date="2015-09-29T15:36:00Z">
        <w:r>
          <w:t xml:space="preserve">Personas no es muy </w:t>
        </w:r>
      </w:ins>
      <w:ins w:id="495" w:author="Ivan Lopez" w:date="2015-09-30T04:21:00Z">
        <w:r>
          <w:t>relevante</w:t>
        </w:r>
      </w:ins>
      <w:ins w:id="496" w:author="Ivan Lopez" w:date="2015-09-29T15:36:00Z">
        <w:r>
          <w:t xml:space="preserve"> para el análisis debido a que </w:t>
        </w:r>
      </w:ins>
      <w:ins w:id="497" w:author="Ivan Lopez" w:date="2015-09-29T15:42:00Z">
        <w:r>
          <w:t xml:space="preserve">la </w:t>
        </w:r>
      </w:ins>
      <w:ins w:id="498" w:author="Ivan Lopez" w:date="2015-09-29T15:36:00Z">
        <w:r>
          <w:t xml:space="preserve">extensión </w:t>
        </w:r>
      </w:ins>
      <w:ins w:id="499" w:author="Ivan Lopez" w:date="2015-09-29T15:42:00Z">
        <w:r>
          <w:t xml:space="preserve">propuesta </w:t>
        </w:r>
      </w:ins>
      <w:ins w:id="500" w:author="Ivan Lopez" w:date="2015-09-29T15:36:00Z">
        <w:r>
          <w:t xml:space="preserve">a MoWwbA no contempla el acceso al modelo de dominio, por lo tanto </w:t>
        </w:r>
      </w:ins>
      <w:ins w:id="501" w:author="Ivan Lopez" w:date="2015-09-29T15:41:00Z">
        <w:r>
          <w:t xml:space="preserve">solo el 2% </w:t>
        </w:r>
      </w:ins>
      <w:ins w:id="502" w:author="Ivan Lopez" w:date="2015-09-29T15:42:00Z">
        <w:r>
          <w:t xml:space="preserve">y el 6% del </w:t>
        </w:r>
        <w:r>
          <w:lastRenderedPageBreak/>
          <w:t>código es generado de manera automática en cada uno de los enfoques</w:t>
        </w:r>
      </w:ins>
      <w:ins w:id="503" w:author="Ivan Lopez" w:date="2015-09-29T15:43:00Z">
        <w:r>
          <w:t xml:space="preserve"> y resto </w:t>
        </w:r>
      </w:ins>
      <w:ins w:id="504" w:author="Ivan Lopez" w:date="2015-09-30T04:21:00Z">
        <w:r>
          <w:t>fue</w:t>
        </w:r>
      </w:ins>
      <w:ins w:id="505" w:author="Ivan Lopez" w:date="2015-09-29T15:43:00Z">
        <w:r>
          <w:t xml:space="preserve"> implementado de manera manual.</w:t>
        </w:r>
      </w:ins>
      <w:ins w:id="506" w:author="Ivan Lopez" w:date="2015-09-29T15:44:00Z">
        <w:r>
          <w:t xml:space="preserve"> Para</w:t>
        </w:r>
      </w:ins>
      <w:ins w:id="507" w:author="Ivan Lopez" w:date="2015-09-29T16:08:00Z">
        <w:r>
          <w:t xml:space="preserve"> la</w:t>
        </w:r>
      </w:ins>
      <w:ins w:id="508" w:author="Ivan Lopez" w:date="2015-09-29T15:44:00Z">
        <w:r>
          <w:t xml:space="preserve"> vista Remover Persona, </w:t>
        </w:r>
      </w:ins>
      <w:ins w:id="509" w:author="Ivan Lopez" w:date="2015-09-29T15:45:00Z">
        <w:r>
          <w:t xml:space="preserve">en el enfoque sin RIA puede notarse </w:t>
        </w:r>
      </w:ins>
      <w:ins w:id="510" w:author="Ivan Lopez" w:date="2015-09-29T16:10:00Z">
        <w:r>
          <w:t xml:space="preserve">que el 21% del código se genera de manera automática. Estos tiene sentido </w:t>
        </w:r>
      </w:ins>
      <w:ins w:id="511" w:author="Ivan Lopez" w:date="2015-09-30T04:22:00Z">
        <w:r>
          <w:t>debido a</w:t>
        </w:r>
      </w:ins>
      <w:ins w:id="512" w:author="Ivan Lopez" w:date="2015-09-29T16:10:00Z">
        <w:r>
          <w:t xml:space="preserve">  el formulario que forma parte de esta vista, contiene solamente un campo de entrada sin </w:t>
        </w:r>
      </w:ins>
      <w:ins w:id="513" w:author="Ivan Lopez" w:date="2015-09-29T16:11:00Z">
        <w:r>
          <w:t>ningún</w:t>
        </w:r>
      </w:ins>
      <w:ins w:id="514" w:author="Ivan Lopez" w:date="2015-09-29T16:10:00Z">
        <w:r>
          <w:t xml:space="preserve"> </w:t>
        </w:r>
      </w:ins>
      <w:ins w:id="515" w:author="Ivan Lopez" w:date="2015-09-29T16:11:00Z">
        <w:r>
          <w:t xml:space="preserve">tipo de validación por lo que es </w:t>
        </w:r>
      </w:ins>
      <w:ins w:id="516" w:author="Ivan Lopez" w:date="2015-09-30T04:21:00Z">
        <w:r>
          <w:t>mínimo</w:t>
        </w:r>
      </w:ins>
      <w:ins w:id="517" w:author="Ivan Lopez" w:date="2015-09-29T16:11:00Z">
        <w:r>
          <w:t xml:space="preserve"> el </w:t>
        </w:r>
      </w:ins>
      <w:ins w:id="518" w:author="Ivan Lopez" w:date="2015-09-30T04:21:00Z">
        <w:r>
          <w:t>código</w:t>
        </w:r>
      </w:ins>
      <w:ins w:id="519" w:author="Ivan Lopez" w:date="2015-09-29T16:12:00Z">
        <w:r>
          <w:t xml:space="preserve"> HTML </w:t>
        </w:r>
      </w:ins>
      <w:ins w:id="520" w:author="Ivan Lopez" w:date="2015-09-30T04:21:00Z">
        <w:r>
          <w:t>correspondiente</w:t>
        </w:r>
      </w:ins>
      <w:ins w:id="521" w:author="Ivan Lopez" w:date="2015-09-29T16:12:00Z">
        <w:r>
          <w:t xml:space="preserve"> al elemento. Sin embargo para el enfoque MoWebA con RIA, esta vista </w:t>
        </w:r>
      </w:ins>
      <w:ins w:id="522" w:author="Ivan Lopez" w:date="2015-09-29T16:14:00Z">
        <w:r>
          <w:t>es</w:t>
        </w:r>
      </w:ins>
      <w:ins w:id="523" w:author="Ivan Lopez" w:date="2015-09-29T16:12:00Z">
        <w:r>
          <w:t xml:space="preserve"> gener</w:t>
        </w:r>
      </w:ins>
      <w:ins w:id="524" w:author="Ivan Lopez" w:date="2015-09-29T16:13:00Z">
        <w:r>
          <w:t>ada de manera autom</w:t>
        </w:r>
      </w:ins>
      <w:ins w:id="525" w:author="Ivan Lopez" w:date="2015-09-29T16:14:00Z">
        <w:r>
          <w:t xml:space="preserve">ática en un </w:t>
        </w:r>
      </w:ins>
      <w:ins w:id="526" w:author="Ivan Lopez" w:date="2015-09-29T16:13:00Z">
        <w:r>
          <w:t xml:space="preserve"> 58%</w:t>
        </w:r>
      </w:ins>
      <w:ins w:id="527" w:author="Ivan Lopez" w:date="2015-09-29T16:14:00Z">
        <w:r>
          <w:t>.  Esto tiene su justificativo en que el campo de entrada para esta vista, contiene diversas validaciones, por ende c</w:t>
        </w:r>
      </w:ins>
      <w:ins w:id="528" w:author="Ivan Lopez" w:date="2015-09-29T16:15:00Z">
        <w:r>
          <w:t xml:space="preserve">ódigo </w:t>
        </w:r>
        <w:r w:rsidR="00251071" w:rsidRPr="00251071">
          <w:rPr>
            <w:i/>
            <w:rPrChange w:id="529" w:author="Ivan Lopez" w:date="2015-09-29T16:16:00Z">
              <w:rPr>
                <w:sz w:val="16"/>
                <w:szCs w:val="16"/>
              </w:rPr>
            </w:rPrChange>
          </w:rPr>
          <w:t>Javascript</w:t>
        </w:r>
        <w:r>
          <w:t xml:space="preserve"> </w:t>
        </w:r>
      </w:ins>
      <w:ins w:id="530" w:author="Ivan Lopez" w:date="2015-09-29T16:16:00Z">
        <w:r>
          <w:t xml:space="preserve">y </w:t>
        </w:r>
        <w:r w:rsidR="00251071" w:rsidRPr="00251071">
          <w:rPr>
            <w:i/>
            <w:rPrChange w:id="531" w:author="Ivan Lopez" w:date="2015-09-29T16:16:00Z">
              <w:rPr>
                <w:sz w:val="16"/>
                <w:szCs w:val="16"/>
              </w:rPr>
            </w:rPrChange>
          </w:rPr>
          <w:t>HTML</w:t>
        </w:r>
        <w:r>
          <w:t xml:space="preserve"> </w:t>
        </w:r>
      </w:ins>
      <w:ins w:id="532" w:author="Ivan Lopez" w:date="2015-09-29T16:15:00Z">
        <w:r>
          <w:t>acom</w:t>
        </w:r>
      </w:ins>
      <w:ins w:id="533" w:author="Ivan Lopez" w:date="2015-09-29T16:16:00Z">
        <w:r>
          <w:t>paña al elemento.</w:t>
        </w:r>
      </w:ins>
    </w:p>
    <w:p w:rsidR="001A4EC2" w:rsidRDefault="001A4EC2" w:rsidP="001A4EC2">
      <w:pPr>
        <w:rPr>
          <w:ins w:id="534" w:author="Ivan Lopez" w:date="2015-09-29T18:35:00Z"/>
        </w:rPr>
      </w:pPr>
      <w:ins w:id="535" w:author="Ivan Lopez" w:date="2015-09-29T16:18:00Z">
        <w:r>
          <w:t xml:space="preserve">En el </w:t>
        </w:r>
        <w:r w:rsidR="00251071" w:rsidRPr="00251071">
          <w:rPr>
            <w:i/>
            <w:rPrChange w:id="536" w:author="Ivan Lopez" w:date="2015-09-29T16:22:00Z">
              <w:rPr>
                <w:sz w:val="16"/>
                <w:szCs w:val="16"/>
              </w:rPr>
            </w:rPrChange>
          </w:rPr>
          <w:t>Person Manager</w:t>
        </w:r>
        <w:r>
          <w:t xml:space="preserve"> </w:t>
        </w:r>
      </w:ins>
      <w:ins w:id="537" w:author="Ivan Lopez" w:date="2015-09-29T16:19:00Z">
        <w:r>
          <w:t>se genera código que es común para cada una de las vistas</w:t>
        </w:r>
      </w:ins>
      <w:ins w:id="538" w:author="Ivan Lopez" w:date="2015-09-29T16:20:00Z">
        <w:r>
          <w:t xml:space="preserve">, lo que corresponde a cpdigo </w:t>
        </w:r>
      </w:ins>
      <w:ins w:id="539" w:author="Ivan Lopez" w:date="2015-09-29T16:22:00Z">
        <w:r w:rsidR="00251071" w:rsidRPr="00251071">
          <w:rPr>
            <w:i/>
            <w:rPrChange w:id="540" w:author="Ivan Lopez" w:date="2015-09-29T16:22:00Z">
              <w:rPr>
                <w:sz w:val="16"/>
                <w:szCs w:val="16"/>
              </w:rPr>
            </w:rPrChange>
          </w:rPr>
          <w:t>CSS</w:t>
        </w:r>
      </w:ins>
      <w:ins w:id="541" w:author="Ivan Lopez" w:date="2015-09-29T16:20:00Z">
        <w:r>
          <w:t xml:space="preserve"> </w:t>
        </w:r>
      </w:ins>
      <w:ins w:id="542" w:author="Ivan Lopez" w:date="2015-09-29T16:21:00Z">
        <w:r>
          <w:t xml:space="preserve">para representar la parte estructural de la aplicación </w:t>
        </w:r>
      </w:ins>
      <w:ins w:id="543" w:author="Ivan Lopez" w:date="2015-09-29T16:20:00Z">
        <w:r>
          <w:t xml:space="preserve">y </w:t>
        </w:r>
        <w:del w:id="544" w:author="marcazal" w:date="2015-09-30T06:40:00Z">
          <w:r w:rsidDel="00BC24DE">
            <w:delText>códgo</w:delText>
          </w:r>
        </w:del>
      </w:ins>
      <w:ins w:id="545" w:author="marcazal" w:date="2015-09-30T06:40:00Z">
        <w:r>
          <w:t>código</w:t>
        </w:r>
      </w:ins>
      <w:ins w:id="546" w:author="Ivan Lopez" w:date="2015-09-29T16:20:00Z">
        <w:r>
          <w:t xml:space="preserve"> correspondiente al </w:t>
        </w:r>
        <w:r w:rsidR="00251071" w:rsidRPr="00251071">
          <w:rPr>
            <w:i/>
            <w:rPrChange w:id="547" w:author="Ivan Lopez" w:date="2015-09-29T16:22:00Z">
              <w:rPr>
                <w:sz w:val="16"/>
                <w:szCs w:val="16"/>
              </w:rPr>
            </w:rPrChange>
          </w:rPr>
          <w:t>Header</w:t>
        </w:r>
        <w:r>
          <w:t xml:space="preserve"> </w:t>
        </w:r>
      </w:ins>
      <w:ins w:id="548" w:author="Ivan Lopez" w:date="2015-09-29T16:22:00Z">
        <w:r w:rsidR="00251071" w:rsidRPr="00251071">
          <w:rPr>
            <w:i/>
            <w:rPrChange w:id="549" w:author="Ivan Lopez" w:date="2015-09-29T16:22:00Z">
              <w:rPr>
                <w:sz w:val="16"/>
                <w:szCs w:val="16"/>
              </w:rPr>
            </w:rPrChange>
          </w:rPr>
          <w:t>HTML</w:t>
        </w:r>
        <w:r>
          <w:rPr>
            <w:i/>
          </w:rPr>
          <w:t xml:space="preserve"> </w:t>
        </w:r>
      </w:ins>
      <w:ins w:id="550" w:author="Ivan Lopez" w:date="2015-09-29T16:20:00Z">
        <w:r>
          <w:t xml:space="preserve">con las </w:t>
        </w:r>
        <w:del w:id="551" w:author="marcazal" w:date="2015-09-30T06:40:00Z">
          <w:r w:rsidDel="00BC24DE">
            <w:delText>distinstas</w:delText>
          </w:r>
        </w:del>
      </w:ins>
      <w:ins w:id="552" w:author="marcazal" w:date="2015-09-30T06:40:00Z">
        <w:r>
          <w:t>distintas</w:t>
        </w:r>
      </w:ins>
      <w:ins w:id="553" w:author="Ivan Lopez" w:date="2015-09-29T16:20:00Z">
        <w:r>
          <w:t xml:space="preserve"> inclusiones</w:t>
        </w:r>
      </w:ins>
      <w:ins w:id="554" w:author="Ivan Lopez" w:date="2015-09-29T16:23:00Z">
        <w:r>
          <w:t xml:space="preserve"> a</w:t>
        </w:r>
      </w:ins>
      <w:ins w:id="555" w:author="Ivan Lopez" w:date="2015-09-29T16:20:00Z">
        <w:r>
          <w:t xml:space="preserve"> </w:t>
        </w:r>
      </w:ins>
      <w:ins w:id="556" w:author="Ivan Lopez" w:date="2015-09-29T16:23:00Z">
        <w:r>
          <w:t xml:space="preserve">las </w:t>
        </w:r>
      </w:ins>
      <w:ins w:id="557" w:author="Ivan Lopez" w:date="2015-09-29T16:20:00Z">
        <w:r>
          <w:t>librer</w:t>
        </w:r>
      </w:ins>
      <w:ins w:id="558" w:author="Ivan Lopez" w:date="2015-09-29T16:21:00Z">
        <w:r>
          <w:t>ías</w:t>
        </w:r>
      </w:ins>
      <w:ins w:id="559" w:author="Ivan Lopez" w:date="2015-09-29T16:23:00Z">
        <w:r>
          <w:t xml:space="preserve"> jQuery y el </w:t>
        </w:r>
      </w:ins>
      <w:ins w:id="560" w:author="Ivan Lopez" w:date="2015-09-29T18:34:00Z">
        <w:r>
          <w:t xml:space="preserve">archivo </w:t>
        </w:r>
      </w:ins>
      <w:ins w:id="561" w:author="Ivan Lopez" w:date="2015-09-29T16:24:00Z">
        <w:r>
          <w:t xml:space="preserve"> CSS. </w:t>
        </w:r>
      </w:ins>
      <w:ins w:id="562" w:author="Ivan Lopez" w:date="2015-09-29T16:25:00Z">
        <w:r>
          <w:t xml:space="preserve">Puede notarse en la tabla que para ambos enfoques </w:t>
        </w:r>
      </w:ins>
      <w:ins w:id="563" w:author="Ivan Lopez" w:date="2015-09-29T16:26:00Z">
        <w:r>
          <w:t xml:space="preserve">bastante de ese código es generado de manera automática (87% para el enfoque MoWebaA sin RIA y </w:t>
        </w:r>
      </w:ins>
      <w:ins w:id="564" w:author="Ivan Lopez" w:date="2015-09-29T16:27:00Z">
        <w:r>
          <w:t>58% en su contraparte RIA)</w:t>
        </w:r>
      </w:ins>
      <w:ins w:id="565" w:author="Ivan Lopez" w:date="2015-09-29T16:21:00Z">
        <w:r>
          <w:t>.</w:t>
        </w:r>
      </w:ins>
      <w:ins w:id="566" w:author="Ivan Lopez" w:date="2015-09-29T18:35:00Z">
        <w:r>
          <w:t xml:space="preserve"> </w:t>
        </w:r>
      </w:ins>
    </w:p>
    <w:p w:rsidR="001A4EC2" w:rsidRDefault="001A4EC2" w:rsidP="001A4EC2">
      <w:pPr>
        <w:rPr>
          <w:ins w:id="567" w:author="Ivan Lopez" w:date="2015-09-30T04:32:00Z"/>
        </w:rPr>
      </w:pPr>
      <w:ins w:id="568" w:author="Ivan Lopez" w:date="2015-09-29T18:36:00Z">
        <w:r>
          <w:t xml:space="preserve">Finalmente se puede concluir de la </w:t>
        </w:r>
      </w:ins>
      <w:ins w:id="569" w:author="marcazal" w:date="2015-09-30T06:39:00Z">
        <w:r w:rsidR="00251071" w:rsidRPr="00BC24DE">
          <w:fldChar w:fldCharType="begin"/>
        </w:r>
        <w:r w:rsidRPr="00BC24DE">
          <w:instrText xml:space="preserve"> REF _Ref431358516 \h </w:instrText>
        </w:r>
      </w:ins>
      <w:r w:rsidR="00251071" w:rsidRPr="00251071">
        <w:rPr>
          <w:rPrChange w:id="570" w:author="marcazal" w:date="2015-09-30T06:40:00Z">
            <w:rPr>
              <w:b/>
              <w:sz w:val="16"/>
              <w:szCs w:val="16"/>
            </w:rPr>
          </w:rPrChange>
        </w:rPr>
        <w:instrText xml:space="preserve"> \* MERGEFORMAT </w:instrText>
      </w:r>
      <w:r w:rsidR="00251071" w:rsidRPr="00251071">
        <w:rPr>
          <w:rPrChange w:id="571" w:author="marcazal" w:date="2015-09-30T06:40:00Z">
            <w:rPr/>
          </w:rPrChange>
        </w:rPr>
        <w:fldChar w:fldCharType="separate"/>
      </w:r>
      <w:ins w:id="572" w:author="marcazal" w:date="2015-09-30T06:39:00Z">
        <w:r w:rsidR="00251071" w:rsidRPr="00251071">
          <w:rPr>
            <w:bCs/>
            <w:color w:val="000000" w:themeColor="text1"/>
            <w:sz w:val="18"/>
            <w:szCs w:val="18"/>
            <w:rPrChange w:id="573" w:author="marcazal" w:date="2015-09-30T06:40:00Z">
              <w:rPr>
                <w:b/>
                <w:bCs/>
                <w:sz w:val="16"/>
                <w:szCs w:val="16"/>
              </w:rPr>
            </w:rPrChange>
          </w:rPr>
          <w:t xml:space="preserve">Tabla </w:t>
        </w:r>
        <w:r w:rsidR="00251071" w:rsidRPr="00251071">
          <w:rPr>
            <w:bCs/>
            <w:noProof/>
            <w:color w:val="000000" w:themeColor="text1"/>
            <w:sz w:val="18"/>
            <w:szCs w:val="18"/>
            <w:rPrChange w:id="574" w:author="marcazal" w:date="2015-09-30T06:40:00Z">
              <w:rPr>
                <w:b/>
                <w:bCs/>
                <w:noProof/>
                <w:sz w:val="16"/>
                <w:szCs w:val="16"/>
              </w:rPr>
            </w:rPrChange>
          </w:rPr>
          <w:t>6</w:t>
        </w:r>
        <w:r w:rsidR="00251071" w:rsidRPr="00BC24DE">
          <w:fldChar w:fldCharType="end"/>
        </w:r>
      </w:ins>
      <w:ins w:id="575" w:author="Ivan Lopez" w:date="2015-09-29T18:36:00Z">
        <w:del w:id="576" w:author="marcazal" w:date="2015-09-30T06:39:00Z">
          <w:r w:rsidDel="00BC24DE">
            <w:delText xml:space="preserve">tabla </w:delText>
          </w:r>
        </w:del>
      </w:ins>
      <w:ins w:id="577" w:author="marcazal" w:date="2015-09-30T06:39:00Z">
        <w:r>
          <w:t xml:space="preserve"> </w:t>
        </w:r>
      </w:ins>
      <w:ins w:id="578" w:author="Ivan Lopez" w:date="2015-09-29T18:36:00Z">
        <w:r>
          <w:t xml:space="preserve">que es posible generar </w:t>
        </w:r>
      </w:ins>
      <w:ins w:id="579" w:author="Ivan Lopez" w:date="2015-09-29T18:38:00Z">
        <w:r>
          <w:t>más</w:t>
        </w:r>
      </w:ins>
      <w:ins w:id="580" w:author="Ivan Lopez" w:date="2015-09-29T18:36:00Z">
        <w:r>
          <w:t xml:space="preserve"> del 50% </w:t>
        </w:r>
      </w:ins>
      <w:ins w:id="581" w:author="Ivan Lopez" w:date="2015-09-30T04:05:00Z">
        <w:r>
          <w:t>por ciento</w:t>
        </w:r>
      </w:ins>
      <w:ins w:id="582" w:author="Ivan Lopez" w:date="2015-09-29T18:36:00Z">
        <w:r>
          <w:t xml:space="preserve"> de la aplicaci</w:t>
        </w:r>
      </w:ins>
      <w:ins w:id="583" w:author="Ivan Lopez" w:date="2015-09-29T18:37:00Z">
        <w:r>
          <w:t xml:space="preserve">ón </w:t>
        </w:r>
      </w:ins>
      <w:ins w:id="584" w:author="Ivan Lopez" w:date="2015-09-29T18:42:00Z">
        <w:r>
          <w:t xml:space="preserve">final </w:t>
        </w:r>
      </w:ins>
      <w:ins w:id="585" w:author="Ivan Lopez" w:date="2015-09-29T18:37:00Z">
        <w:r w:rsidR="00251071" w:rsidRPr="00251071">
          <w:rPr>
            <w:i/>
            <w:rPrChange w:id="586" w:author="Ivan Lopez" w:date="2015-09-29T18:37:00Z">
              <w:rPr>
                <w:sz w:val="16"/>
                <w:szCs w:val="16"/>
              </w:rPr>
            </w:rPrChange>
          </w:rPr>
          <w:t>Person Manager</w:t>
        </w:r>
        <w:r>
          <w:t xml:space="preserve"> de manera automática para ambos enfoques</w:t>
        </w:r>
      </w:ins>
      <w:ins w:id="587" w:author="Ivan Lopez" w:date="2015-09-29T18:39:00Z">
        <w:r>
          <w:t xml:space="preserve">. </w:t>
        </w:r>
      </w:ins>
    </w:p>
    <w:p w:rsidR="001A4EC2" w:rsidRPr="00F730AB" w:rsidDel="000552FB" w:rsidRDefault="001A4EC2" w:rsidP="001A4EC2">
      <w:pPr>
        <w:rPr>
          <w:ins w:id="588" w:author="marcazal" w:date="2015-09-28T17:56:00Z"/>
          <w:del w:id="589" w:author="Ivan Lopez" w:date="2015-09-30T04:32:00Z"/>
          <w:lang w:val="es-ES"/>
          <w:rPrChange w:id="590" w:author="marcazal" w:date="2015-09-29T07:39:00Z">
            <w:rPr>
              <w:ins w:id="591" w:author="marcazal" w:date="2015-09-28T17:56:00Z"/>
              <w:del w:id="592" w:author="Ivan Lopez" w:date="2015-09-30T04:32:00Z"/>
            </w:rPr>
          </w:rPrChange>
        </w:rPr>
      </w:pPr>
      <w:ins w:id="593" w:author="marcazal" w:date="2015-09-29T07:58:00Z">
        <w:del w:id="594" w:author="Ivan Lopez" w:date="2015-09-30T04:05:00Z">
          <w:r w:rsidDel="00B27788">
            <w:br/>
          </w:r>
        </w:del>
      </w:ins>
    </w:p>
    <w:p w:rsidR="0090573E" w:rsidRDefault="001A4EC2">
      <w:pPr>
        <w:rPr>
          <w:del w:id="595" w:author="marcazal" w:date="2015-09-28T17:56:00Z"/>
          <w:b/>
        </w:rPr>
        <w:pPrChange w:id="596" w:author="marcazal" w:date="2015-09-28T17:56:00Z">
          <w:pPr>
            <w:tabs>
              <w:tab w:val="left" w:pos="5400"/>
            </w:tabs>
          </w:pPr>
        </w:pPrChange>
      </w:pPr>
      <w:del w:id="597" w:author="marcazal" w:date="2015-09-28T17:56:00Z">
        <w:r w:rsidRPr="004A7E16" w:rsidDel="006F71C1">
          <w:rPr>
            <w:b/>
          </w:rPr>
          <w:delText xml:space="preserve">5.3 </w:delText>
        </w:r>
        <w:commentRangeStart w:id="598"/>
        <w:commentRangeStart w:id="599"/>
        <w:r w:rsidRPr="004A7E16" w:rsidDel="006F71C1">
          <w:rPr>
            <w:b/>
          </w:rPr>
          <w:delText>ASUNTOS LEGALES, ÉTICOS Y PROFESIONALES</w:delText>
        </w:r>
        <w:r w:rsidRPr="004A7E16" w:rsidDel="006F71C1">
          <w:rPr>
            <w:b/>
          </w:rPr>
          <w:tab/>
        </w:r>
        <w:commentRangeEnd w:id="598"/>
        <w:r w:rsidDel="006F71C1">
          <w:rPr>
            <w:rStyle w:val="Refdecomentario"/>
          </w:rPr>
          <w:commentReference w:id="598"/>
        </w:r>
        <w:commentRangeEnd w:id="599"/>
        <w:r w:rsidDel="006F71C1">
          <w:rPr>
            <w:rStyle w:val="Refdecomentario"/>
          </w:rPr>
          <w:commentReference w:id="599"/>
        </w:r>
      </w:del>
    </w:p>
    <w:p w:rsidR="0090573E" w:rsidRDefault="001A4EC2">
      <w:pPr>
        <w:rPr>
          <w:del w:id="600" w:author="marcazal" w:date="2015-09-28T17:56:00Z"/>
        </w:rPr>
        <w:pPrChange w:id="601" w:author="marcazal" w:date="2015-09-28T17:56:00Z">
          <w:pPr>
            <w:tabs>
              <w:tab w:val="left" w:pos="5400"/>
            </w:tabs>
          </w:pPr>
        </w:pPrChange>
      </w:pPr>
      <w:commentRangeStart w:id="602"/>
      <w:del w:id="603" w:author="marcazal" w:date="2015-09-28T17:56:00Z">
        <w:r w:rsidRPr="004A7E16" w:rsidDel="006F71C1">
          <w:delText xml:space="preserve">Puesto que </w:delText>
        </w:r>
        <w:r w:rsidDel="006F71C1">
          <w:delText>la</w:delText>
        </w:r>
        <w:r w:rsidRPr="004A7E16" w:rsidDel="006F71C1">
          <w:delText xml:space="preserve"> </w:delText>
        </w:r>
        <w:r w:rsidDel="006F71C1">
          <w:delText xml:space="preserve">ilustración de </w:delText>
        </w:r>
        <w:r w:rsidRPr="004A7E16" w:rsidDel="006F71C1">
          <w:delText>caso de estudio es parte de un proyecto de tesis, todos los datos obtenidos quedan regidos bajo las normas expuestas por la universidad</w:delText>
        </w:r>
        <w:commentRangeEnd w:id="602"/>
        <w:r w:rsidDel="006F71C1">
          <w:rPr>
            <w:rStyle w:val="Refdecomentario"/>
          </w:rPr>
          <w:commentReference w:id="602"/>
        </w:r>
        <w:r w:rsidRPr="004A7E16" w:rsidDel="006F71C1">
          <w:delText>.</w:delText>
        </w:r>
        <w:r w:rsidDel="006F71C1">
          <w:delText xml:space="preserve"> </w:delText>
        </w:r>
        <w:commentRangeStart w:id="604"/>
        <w:r w:rsidDel="006F71C1">
          <w:delText xml:space="preserve">Teniendo en cuenta que el autor del trabajo implementó las unidades de análisis y a la vez recabó los datos analíticos, se trató de llevar adelante cada paso, con la mayor transparencia y objetividad posible, para que los resultados obtenidos sean fidedignos y de valor. Sin embargo esto no es suficiente para otorgar la suficiente formalidad a los resultados obtenidos. Es bajo esta circunstancia,  que se decidió llevar a cabo una ilustración y no un caso de estudio, ya que los resultados y conclusiones obtenidas, </w:delText>
        </w:r>
        <w:commentRangeStart w:id="605"/>
        <w:r w:rsidDel="006F71C1">
          <w:delText>se dejan a la intuición y criterio de la audiencia</w:delText>
        </w:r>
        <w:commentRangeEnd w:id="605"/>
        <w:r w:rsidDel="006F71C1">
          <w:rPr>
            <w:rStyle w:val="Refdecomentario"/>
          </w:rPr>
          <w:commentReference w:id="605"/>
        </w:r>
        <w:r w:rsidDel="006F71C1">
          <w:delText>, y no cuentan con el rigor que conlleva un caso de estudio.</w:delText>
        </w:r>
        <w:commentRangeEnd w:id="604"/>
        <w:r w:rsidDel="006F71C1">
          <w:rPr>
            <w:rStyle w:val="Refdecomentario"/>
          </w:rPr>
          <w:commentReference w:id="604"/>
        </w:r>
      </w:del>
    </w:p>
    <w:p w:rsidR="001A4EC2" w:rsidRPr="004A7E16" w:rsidRDefault="001A4EC2" w:rsidP="001A4EC2">
      <w:pPr>
        <w:rPr>
          <w:b/>
        </w:rPr>
      </w:pPr>
      <w:r w:rsidRPr="004A7E16">
        <w:rPr>
          <w:b/>
        </w:rPr>
        <w:t>5.</w:t>
      </w:r>
      <w:ins w:id="606" w:author="Ivan Lopez" w:date="2015-09-30T04:43:00Z">
        <w:r>
          <w:rPr>
            <w:b/>
          </w:rPr>
          <w:t>3</w:t>
        </w:r>
      </w:ins>
      <w:del w:id="607" w:author="Ivan Lopez" w:date="2015-09-30T04:43:00Z">
        <w:r w:rsidRPr="004A7E16" w:rsidDel="00FE21ED">
          <w:rPr>
            <w:b/>
          </w:rPr>
          <w:delText>4</w:delText>
        </w:r>
      </w:del>
      <w:r w:rsidRPr="004A7E16">
        <w:rPr>
          <w:b/>
        </w:rPr>
        <w:t xml:space="preserve"> </w:t>
      </w:r>
      <w:ins w:id="608" w:author="marcazal" w:date="2015-07-05T23:54:00Z">
        <w:del w:id="609" w:author="Ivan Lopez" w:date="2015-09-22T17:02:00Z">
          <w:r w:rsidDel="000B33F3">
            <w:rPr>
              <w:b/>
            </w:rPr>
            <w:delText>SINTESIS</w:delText>
          </w:r>
        </w:del>
      </w:ins>
      <w:ins w:id="610" w:author="Ivan Lopez" w:date="2015-09-22T17:02:00Z">
        <w:r>
          <w:rPr>
            <w:b/>
          </w:rPr>
          <w:t>RESUMEN</w:t>
        </w:r>
      </w:ins>
      <w:ins w:id="611" w:author="marcazal" w:date="2015-07-05T23:54:00Z">
        <w:r>
          <w:rPr>
            <w:b/>
          </w:rPr>
          <w:t xml:space="preserve"> DEL CAPITULO</w:t>
        </w:r>
      </w:ins>
      <w:commentRangeStart w:id="612"/>
      <w:del w:id="613" w:author="Ivan Lopez" w:date="2015-09-22T17:02:00Z">
        <w:r w:rsidRPr="004A7E16" w:rsidDel="000B33F3">
          <w:rPr>
            <w:b/>
          </w:rPr>
          <w:delText>CONCLUSION</w:delText>
        </w:r>
      </w:del>
      <w:commentRangeEnd w:id="612"/>
      <w:r>
        <w:rPr>
          <w:rStyle w:val="Refdecomentario"/>
        </w:rPr>
        <w:commentReference w:id="612"/>
      </w:r>
    </w:p>
    <w:p w:rsidR="001A4EC2" w:rsidDel="008438EE" w:rsidRDefault="001A4EC2" w:rsidP="001A4EC2">
      <w:pPr>
        <w:rPr>
          <w:del w:id="614" w:author="marcazal" w:date="2015-09-28T13:48:00Z"/>
        </w:rPr>
      </w:pPr>
      <w:commentRangeStart w:id="615"/>
      <w:del w:id="616" w:author="marcazal" w:date="2015-09-28T13:48:00Z">
        <w:r w:rsidDel="008438EE">
          <w:delText xml:space="preserve">e capítulo, se presentó una ilustración  </w:delText>
        </w:r>
      </w:del>
      <w:ins w:id="617" w:author="Ivan Lopez" w:date="2015-09-22T16:57:00Z">
        <w:del w:id="618" w:author="marcazal" w:date="2015-09-28T13:48:00Z">
          <w:r w:rsidDel="008438EE">
            <w:delText>en parte y en la medida de lo posible</w:delText>
          </w:r>
        </w:del>
      </w:ins>
      <w:ins w:id="619" w:author="Ivan Lopez" w:date="2015-09-22T17:00:00Z">
        <w:del w:id="620" w:author="marcazal" w:date="2015-09-28T13:48:00Z">
          <w:r w:rsidDel="008438EE">
            <w:delText>,</w:delText>
          </w:r>
        </w:del>
      </w:ins>
      <w:ins w:id="621" w:author="Ivan Lopez" w:date="2015-09-22T16:58:00Z">
        <w:del w:id="622" w:author="marcazal" w:date="2015-09-28T13:48:00Z">
          <w:r w:rsidDel="008438EE">
            <w:delText xml:space="preserve"> siguiendo las guías propuestas para llevar a cabo un caso de estudio </w:delText>
          </w:r>
        </w:del>
      </w:ins>
      <w:ins w:id="623" w:author="Ivan Lopez" w:date="2015-09-22T17:00:00Z">
        <w:del w:id="624" w:author="marcazal" w:date="2015-09-28T13:48:00Z">
          <w:r w:rsidDel="008438EE">
            <w:delText xml:space="preserve">y </w:delText>
          </w:r>
        </w:del>
      </w:ins>
      <w:ins w:id="625" w:author="Ivan Lopez" w:date="2015-09-22T16:58:00Z">
        <w:del w:id="626" w:author="marcazal" w:date="2015-09-28T13:48:00Z">
          <w:r w:rsidDel="008438EE">
            <w:delText xml:space="preserve">para brindar </w:delText>
          </w:r>
        </w:del>
      </w:ins>
      <w:ins w:id="627" w:author="Ivan Lopez" w:date="2015-09-22T17:00:00Z">
        <w:del w:id="628" w:author="marcazal" w:date="2015-09-28T13:48:00Z">
          <w:r w:rsidDel="008438EE">
            <w:delText>cierta formalidad</w:delText>
          </w:r>
        </w:del>
      </w:ins>
      <w:ins w:id="629" w:author="Ivan Lopez" w:date="2015-09-22T16:58:00Z">
        <w:del w:id="630" w:author="marcazal" w:date="2015-09-28T13:48:00Z">
          <w:r w:rsidDel="008438EE">
            <w:delText xml:space="preserve"> </w:delText>
          </w:r>
        </w:del>
      </w:ins>
      <w:del w:id="631" w:author="marcazal" w:date="2015-09-28T13:48:00Z">
        <w:r w:rsidDel="008438EE">
          <w:delText>con un enfoque de caso de estudio comparativo ente proyectos</w:delText>
        </w:r>
        <w:commentRangeEnd w:id="615"/>
        <w:r w:rsidDel="008438EE">
          <w:rPr>
            <w:rStyle w:val="Refdecomentario"/>
          </w:rPr>
          <w:commentReference w:id="615"/>
        </w:r>
        <w:r w:rsidDel="008438EE">
          <w:delText xml:space="preserve">. Para tal motivo se implementó una aplicación denominada </w:delText>
        </w:r>
        <w:r w:rsidRPr="004A7E16" w:rsidDel="008438EE">
          <w:rPr>
            <w:i/>
          </w:rPr>
          <w:delText>Person Manager</w:delText>
        </w:r>
        <w:r w:rsidDel="008438EE">
          <w:rPr>
            <w:i/>
          </w:rPr>
          <w:delText xml:space="preserve"> </w:delText>
        </w:r>
        <w:r w:rsidDel="008438EE">
          <w:delText>en la cual pueden reflejarse muchas de las extensiones RIA llevadas a cabo a la metodología web</w:delText>
        </w:r>
      </w:del>
      <w:ins w:id="632" w:author="Ivan Lopez" w:date="2015-09-22T17:06:00Z">
        <w:del w:id="633" w:author="marcazal" w:date="2015-09-28T13:48:00Z">
          <w:r w:rsidDel="008438EE">
            <w:delText>Web</w:delText>
          </w:r>
        </w:del>
      </w:ins>
      <w:del w:id="634" w:author="marcazal" w:date="2015-09-28T13:48:00Z">
        <w:r w:rsidDel="008438EE">
          <w:delText xml:space="preserve"> MoWebA, que es el aporte principal de este trabajo de fin de carrera.  El </w:delText>
        </w:r>
        <w:r w:rsidR="00251071" w:rsidRPr="00251071">
          <w:rPr>
            <w:i/>
            <w:rPrChange w:id="635" w:author="Ivan Lopez" w:date="2015-09-22T17:06:00Z">
              <w:rPr>
                <w:sz w:val="16"/>
                <w:szCs w:val="16"/>
              </w:rPr>
            </w:rPrChange>
          </w:rPr>
          <w:delText>Person Manager</w:delText>
        </w:r>
        <w:r w:rsidDel="008438EE">
          <w:delText xml:space="preserve"> fue implementado desde dos enfoques distintos, precisamente para modelar la presentación que abarca al </w:delText>
        </w:r>
      </w:del>
      <w:ins w:id="636" w:author="Ivan Lopez" w:date="2015-09-22T17:01:00Z">
        <w:del w:id="637" w:author="marcazal" w:date="2015-09-28T13:48:00Z">
          <w:r w:rsidDel="008438EE">
            <w:delText>C</w:delText>
          </w:r>
        </w:del>
      </w:ins>
      <w:del w:id="638" w:author="marcazal" w:date="2015-09-28T13:48:00Z">
        <w:r w:rsidDel="008438EE">
          <w:delText xml:space="preserve">contenido y </w:delText>
        </w:r>
      </w:del>
      <w:ins w:id="639" w:author="Ivan Lopez" w:date="2015-09-22T17:01:00Z">
        <w:del w:id="640" w:author="marcazal" w:date="2015-09-28T13:48:00Z">
          <w:r w:rsidDel="008438EE">
            <w:delText>E</w:delText>
          </w:r>
        </w:del>
      </w:ins>
      <w:del w:id="641" w:author="marcazal" w:date="2015-09-28T13:48:00Z">
        <w:r w:rsidDel="008438EE">
          <w:delText>estructura de las páginas. En uno de ellos se utilizó a la metodología MoWebA en su forma original. En el otro enfoque se utilizó a MoWebA</w:delText>
        </w:r>
        <w:r w:rsidDel="008438EE">
          <w:rPr>
            <w:b/>
          </w:rPr>
          <w:delText xml:space="preserve"> </w:delText>
        </w:r>
        <w:r w:rsidDel="008438EE">
          <w:delText xml:space="preserve">con las extensiones RIA. </w:delText>
        </w:r>
      </w:del>
    </w:p>
    <w:p w:rsidR="001A4EC2" w:rsidDel="008438EE" w:rsidRDefault="001A4EC2" w:rsidP="001A4EC2">
      <w:pPr>
        <w:rPr>
          <w:del w:id="642" w:author="marcazal" w:date="2015-09-28T13:48:00Z"/>
        </w:rPr>
      </w:pPr>
      <w:del w:id="643" w:author="marcazal" w:date="2015-09-28T13:48:00Z">
        <w:r w:rsidDel="008438EE">
          <w:delText>El</w:delText>
        </w:r>
        <w:r w:rsidRPr="004A7E16" w:rsidDel="008438EE">
          <w:rPr>
            <w:i/>
          </w:rPr>
          <w:delText xml:space="preserve"> Person Manager</w:delText>
        </w:r>
        <w:r w:rsidDel="008438EE">
          <w:rPr>
            <w:i/>
          </w:rPr>
          <w:delText xml:space="preserve"> </w:delText>
        </w:r>
        <w:r w:rsidDel="008438EE">
          <w:delText xml:space="preserve">fue separado en tres vistas que fueron analizadas y en la cual se recabaron datos analíticos para responder a preguntas de investigación. Esos datos correspondían </w:delText>
        </w:r>
      </w:del>
    </w:p>
    <w:p w:rsidR="0090573E" w:rsidRDefault="001A4EC2">
      <w:pPr>
        <w:pStyle w:val="Textocomentario"/>
        <w:spacing w:line="276" w:lineRule="auto"/>
        <w:rPr>
          <w:ins w:id="644" w:author="marcazal" w:date="2015-09-28T16:12:00Z"/>
          <w:sz w:val="22"/>
          <w:szCs w:val="22"/>
        </w:rPr>
        <w:pPrChange w:id="645" w:author="marcazal" w:date="2015-09-28T13:49:00Z">
          <w:pPr>
            <w:pStyle w:val="Textocomentario"/>
          </w:pPr>
        </w:pPrChange>
      </w:pPr>
      <w:ins w:id="646" w:author="marcazal" w:date="2015-09-28T13:55:00Z">
        <w:r>
          <w:rPr>
            <w:sz w:val="22"/>
            <w:szCs w:val="22"/>
          </w:rPr>
          <w:t>P</w:t>
        </w:r>
      </w:ins>
      <w:ins w:id="647" w:author="marcazal" w:date="2015-09-28T13:48:00Z">
        <w:r w:rsidR="00251071" w:rsidRPr="00251071">
          <w:rPr>
            <w:sz w:val="22"/>
            <w:szCs w:val="22"/>
            <w:rPrChange w:id="648" w:author="marcazal" w:date="2015-09-28T13:49:00Z">
              <w:rPr>
                <w:sz w:val="16"/>
                <w:szCs w:val="16"/>
              </w:rPr>
            </w:rPrChange>
          </w:rPr>
          <w:t xml:space="preserve">ara ilustrar el uso de </w:t>
        </w:r>
      </w:ins>
      <w:ins w:id="649" w:author="marcazal" w:date="2015-09-28T13:55:00Z">
        <w:r>
          <w:rPr>
            <w:sz w:val="22"/>
            <w:szCs w:val="22"/>
          </w:rPr>
          <w:t>la</w:t>
        </w:r>
      </w:ins>
      <w:ins w:id="650" w:author="marcazal" w:date="2015-09-28T13:48:00Z">
        <w:r w:rsidR="00251071" w:rsidRPr="00251071">
          <w:rPr>
            <w:sz w:val="22"/>
            <w:szCs w:val="22"/>
            <w:rPrChange w:id="651" w:author="marcazal" w:date="2015-09-28T13:49:00Z">
              <w:rPr>
                <w:sz w:val="16"/>
                <w:szCs w:val="16"/>
              </w:rPr>
            </w:rPrChange>
          </w:rPr>
          <w:t xml:space="preserve"> propuesta</w:t>
        </w:r>
      </w:ins>
      <w:ins w:id="652" w:author="marcazal" w:date="2015-09-28T13:55:00Z">
        <w:r>
          <w:rPr>
            <w:sz w:val="22"/>
            <w:szCs w:val="22"/>
          </w:rPr>
          <w:t xml:space="preserve"> de extensión a MoWebA con características RIA</w:t>
        </w:r>
      </w:ins>
      <w:ins w:id="653" w:author="marcazal" w:date="2015-09-28T13:48:00Z">
        <w:r w:rsidR="00251071" w:rsidRPr="00251071">
          <w:rPr>
            <w:sz w:val="22"/>
            <w:szCs w:val="22"/>
            <w:rPrChange w:id="654" w:author="marcazal" w:date="2015-09-28T13:49:00Z">
              <w:rPr>
                <w:sz w:val="16"/>
                <w:szCs w:val="16"/>
              </w:rPr>
            </w:rPrChange>
          </w:rPr>
          <w:t xml:space="preserve"> y para compararla con la propuesta original, un mismo proyecto de ejemplo se implementó con los dos </w:t>
        </w:r>
      </w:ins>
      <w:ins w:id="655" w:author="marcazal" w:date="2015-09-28T13:56:00Z">
        <w:r>
          <w:rPr>
            <w:sz w:val="22"/>
            <w:szCs w:val="22"/>
          </w:rPr>
          <w:t>enfoques</w:t>
        </w:r>
      </w:ins>
      <w:ins w:id="656" w:author="marcazal" w:date="2015-09-28T13:48:00Z">
        <w:r w:rsidR="00251071" w:rsidRPr="00251071">
          <w:rPr>
            <w:sz w:val="22"/>
            <w:szCs w:val="22"/>
            <w:rPrChange w:id="657" w:author="marcazal" w:date="2015-09-28T13:49:00Z">
              <w:rPr>
                <w:sz w:val="16"/>
                <w:szCs w:val="16"/>
              </w:rPr>
            </w:rPrChange>
          </w:rPr>
          <w:t xml:space="preserve">. Se definieron unas preguntas de investigación para </w:t>
        </w:r>
      </w:ins>
      <w:ins w:id="658" w:author="marcazal" w:date="2015-09-28T16:10:00Z">
        <w:r>
          <w:rPr>
            <w:sz w:val="22"/>
            <w:szCs w:val="22"/>
          </w:rPr>
          <w:t>establecer</w:t>
        </w:r>
      </w:ins>
      <w:ins w:id="659" w:author="marcazal" w:date="2015-09-28T13:48:00Z">
        <w:r w:rsidR="00251071" w:rsidRPr="00251071">
          <w:rPr>
            <w:sz w:val="22"/>
            <w:szCs w:val="22"/>
            <w:rPrChange w:id="660" w:author="marcazal" w:date="2015-09-28T13:49:00Z">
              <w:rPr>
                <w:sz w:val="16"/>
                <w:szCs w:val="16"/>
              </w:rPr>
            </w:rPrChange>
          </w:rPr>
          <w:t xml:space="preserve"> específicamente cuáles son los aspectos a comparar de ambos </w:t>
        </w:r>
      </w:ins>
      <w:ins w:id="661" w:author="marcazal" w:date="2015-09-28T16:10:00Z">
        <w:r>
          <w:rPr>
            <w:sz w:val="22"/>
            <w:szCs w:val="22"/>
          </w:rPr>
          <w:t>enfoques</w:t>
        </w:r>
      </w:ins>
      <w:ins w:id="662" w:author="marcazal" w:date="2015-09-28T13:48:00Z">
        <w:r w:rsidR="00251071" w:rsidRPr="00251071">
          <w:rPr>
            <w:sz w:val="22"/>
            <w:szCs w:val="22"/>
            <w:rPrChange w:id="663" w:author="marcazal" w:date="2015-09-28T13:49:00Z">
              <w:rPr>
                <w:sz w:val="16"/>
                <w:szCs w:val="16"/>
              </w:rPr>
            </w:rPrChange>
          </w:rPr>
          <w:t xml:space="preserve">. </w:t>
        </w:r>
      </w:ins>
      <w:ins w:id="664" w:author="marcazal" w:date="2015-09-28T13:57:00Z">
        <w:r>
          <w:rPr>
            <w:sz w:val="22"/>
            <w:szCs w:val="22"/>
          </w:rPr>
          <w:t>Seguidamente s</w:t>
        </w:r>
      </w:ins>
      <w:ins w:id="665" w:author="marcazal" w:date="2015-09-28T13:48:00Z">
        <w:r w:rsidR="00251071" w:rsidRPr="00251071">
          <w:rPr>
            <w:sz w:val="22"/>
            <w:szCs w:val="22"/>
            <w:rPrChange w:id="666" w:author="marcazal" w:date="2015-09-28T13:49:00Z">
              <w:rPr>
                <w:sz w:val="16"/>
                <w:szCs w:val="16"/>
              </w:rPr>
            </w:rPrChange>
          </w:rPr>
          <w:t xml:space="preserve">e identificaron las variables a medir para poder contestar las preguntas de investigación. Para las preguntas </w:t>
        </w:r>
        <w:r>
          <w:rPr>
            <w:sz w:val="22"/>
            <w:szCs w:val="22"/>
          </w:rPr>
          <w:t>de investigación que no implica</w:t>
        </w:r>
      </w:ins>
      <w:ins w:id="667" w:author="marcazal" w:date="2015-09-28T15:55:00Z">
        <w:r>
          <w:rPr>
            <w:sz w:val="22"/>
            <w:szCs w:val="22"/>
          </w:rPr>
          <w:t>ban</w:t>
        </w:r>
      </w:ins>
      <w:ins w:id="668" w:author="marcazal" w:date="2015-09-28T13:48:00Z">
        <w:r w:rsidR="00251071" w:rsidRPr="00251071">
          <w:rPr>
            <w:sz w:val="22"/>
            <w:szCs w:val="22"/>
            <w:rPrChange w:id="669" w:author="marcazal" w:date="2015-09-28T13:49:00Z">
              <w:rPr>
                <w:sz w:val="16"/>
                <w:szCs w:val="16"/>
              </w:rPr>
            </w:rPrChange>
          </w:rPr>
          <w:t xml:space="preserve"> una medición (</w:t>
        </w:r>
      </w:ins>
      <w:ins w:id="670" w:author="marcazal" w:date="2015-09-28T13:57:00Z">
        <w:r>
          <w:rPr>
            <w:sz w:val="22"/>
            <w:szCs w:val="22"/>
          </w:rPr>
          <w:t>PI</w:t>
        </w:r>
      </w:ins>
      <w:ins w:id="671" w:author="marcazal" w:date="2015-09-28T13:48:00Z">
        <w:r w:rsidR="00251071" w:rsidRPr="00251071">
          <w:rPr>
            <w:sz w:val="22"/>
            <w:szCs w:val="22"/>
            <w:rPrChange w:id="672" w:author="marcazal" w:date="2015-09-28T13:49:00Z">
              <w:rPr>
                <w:sz w:val="16"/>
                <w:szCs w:val="16"/>
              </w:rPr>
            </w:rPrChange>
          </w:rPr>
          <w:t xml:space="preserve">3 y </w:t>
        </w:r>
      </w:ins>
      <w:ins w:id="673" w:author="marcazal" w:date="2015-09-28T13:57:00Z">
        <w:r>
          <w:rPr>
            <w:sz w:val="22"/>
            <w:szCs w:val="22"/>
          </w:rPr>
          <w:t>PI</w:t>
        </w:r>
      </w:ins>
      <w:ins w:id="674" w:author="marcazal" w:date="2015-09-28T13:48:00Z">
        <w:r w:rsidR="00251071" w:rsidRPr="00251071">
          <w:rPr>
            <w:sz w:val="22"/>
            <w:szCs w:val="22"/>
            <w:rPrChange w:id="675" w:author="marcazal" w:date="2015-09-28T13:49:00Z">
              <w:rPr>
                <w:sz w:val="16"/>
                <w:szCs w:val="16"/>
              </w:rPr>
            </w:rPrChange>
          </w:rPr>
          <w:t>4)</w:t>
        </w:r>
      </w:ins>
      <w:ins w:id="676" w:author="marcazal" w:date="2015-09-28T13:58:00Z">
        <w:r>
          <w:rPr>
            <w:sz w:val="22"/>
            <w:szCs w:val="22"/>
          </w:rPr>
          <w:t>,</w:t>
        </w:r>
      </w:ins>
      <w:ins w:id="677" w:author="marcazal" w:date="2015-09-28T13:48:00Z">
        <w:r w:rsidR="00251071" w:rsidRPr="00251071">
          <w:rPr>
            <w:sz w:val="22"/>
            <w:szCs w:val="22"/>
            <w:rPrChange w:id="678" w:author="marcazal" w:date="2015-09-28T13:49:00Z">
              <w:rPr>
                <w:sz w:val="16"/>
                <w:szCs w:val="16"/>
              </w:rPr>
            </w:rPrChange>
          </w:rPr>
          <w:t xml:space="preserve"> se </w:t>
        </w:r>
        <w:r>
          <w:rPr>
            <w:sz w:val="22"/>
            <w:szCs w:val="22"/>
          </w:rPr>
          <w:t>identifi</w:t>
        </w:r>
      </w:ins>
      <w:ins w:id="679" w:author="marcazal" w:date="2015-09-28T13:58:00Z">
        <w:r>
          <w:rPr>
            <w:sz w:val="22"/>
            <w:szCs w:val="22"/>
          </w:rPr>
          <w:t>caron</w:t>
        </w:r>
      </w:ins>
      <w:ins w:id="680" w:author="marcazal" w:date="2015-09-28T13:48:00Z">
        <w:r w:rsidR="00251071" w:rsidRPr="00251071">
          <w:rPr>
            <w:sz w:val="22"/>
            <w:szCs w:val="22"/>
            <w:rPrChange w:id="681" w:author="marcazal" w:date="2015-09-28T13:49:00Z">
              <w:rPr>
                <w:sz w:val="16"/>
                <w:szCs w:val="16"/>
              </w:rPr>
            </w:rPrChange>
          </w:rPr>
          <w:t xml:space="preserve"> cuál</w:t>
        </w:r>
      </w:ins>
      <w:ins w:id="682" w:author="marcazal" w:date="2015-09-28T13:58:00Z">
        <w:r>
          <w:rPr>
            <w:sz w:val="22"/>
            <w:szCs w:val="22"/>
          </w:rPr>
          <w:t xml:space="preserve">es eran </w:t>
        </w:r>
      </w:ins>
      <w:ins w:id="683" w:author="marcazal" w:date="2015-09-28T13:48:00Z">
        <w:r w:rsidR="00251071" w:rsidRPr="00251071">
          <w:rPr>
            <w:sz w:val="22"/>
            <w:szCs w:val="22"/>
            <w:rPrChange w:id="684" w:author="marcazal" w:date="2015-09-28T13:49:00Z">
              <w:rPr>
                <w:sz w:val="16"/>
                <w:szCs w:val="16"/>
              </w:rPr>
            </w:rPrChange>
          </w:rPr>
          <w:t>la</w:t>
        </w:r>
      </w:ins>
      <w:ins w:id="685" w:author="marcazal" w:date="2015-09-28T13:58:00Z">
        <w:r>
          <w:rPr>
            <w:sz w:val="22"/>
            <w:szCs w:val="22"/>
          </w:rPr>
          <w:t>s</w:t>
        </w:r>
      </w:ins>
      <w:ins w:id="686" w:author="marcazal" w:date="2015-09-28T13:48:00Z">
        <w:r w:rsidR="00251071" w:rsidRPr="00251071">
          <w:rPr>
            <w:sz w:val="22"/>
            <w:szCs w:val="22"/>
            <w:rPrChange w:id="687" w:author="marcazal" w:date="2015-09-28T13:49:00Z">
              <w:rPr>
                <w:sz w:val="16"/>
                <w:szCs w:val="16"/>
              </w:rPr>
            </w:rPrChange>
          </w:rPr>
          <w:t xml:space="preserve"> fuente</w:t>
        </w:r>
      </w:ins>
      <w:ins w:id="688" w:author="marcazal" w:date="2015-09-28T13:58:00Z">
        <w:r>
          <w:rPr>
            <w:sz w:val="22"/>
            <w:szCs w:val="22"/>
          </w:rPr>
          <w:t>s</w:t>
        </w:r>
      </w:ins>
      <w:ins w:id="689" w:author="marcazal" w:date="2015-09-28T13:48:00Z">
        <w:r w:rsidR="00251071" w:rsidRPr="00251071">
          <w:rPr>
            <w:sz w:val="22"/>
            <w:szCs w:val="22"/>
            <w:rPrChange w:id="690" w:author="marcazal" w:date="2015-09-28T13:49:00Z">
              <w:rPr>
                <w:sz w:val="16"/>
                <w:szCs w:val="16"/>
              </w:rPr>
            </w:rPrChange>
          </w:rPr>
          <w:t xml:space="preserve"> de información </w:t>
        </w:r>
      </w:ins>
      <w:ins w:id="691" w:author="marcazal" w:date="2015-09-28T17:28:00Z">
        <w:r>
          <w:rPr>
            <w:sz w:val="22"/>
            <w:szCs w:val="22"/>
          </w:rPr>
          <w:t xml:space="preserve">para poder </w:t>
        </w:r>
      </w:ins>
      <w:ins w:id="692" w:author="marcazal" w:date="2015-09-28T13:48:00Z">
        <w:r w:rsidR="00251071" w:rsidRPr="00251071">
          <w:rPr>
            <w:sz w:val="22"/>
            <w:szCs w:val="22"/>
            <w:rPrChange w:id="693" w:author="marcazal" w:date="2015-09-28T13:49:00Z">
              <w:rPr>
                <w:sz w:val="16"/>
                <w:szCs w:val="16"/>
              </w:rPr>
            </w:rPrChange>
          </w:rPr>
          <w:t xml:space="preserve">responder </w:t>
        </w:r>
      </w:ins>
      <w:ins w:id="694" w:author="marcazal" w:date="2015-09-28T17:31:00Z">
        <w:r>
          <w:rPr>
            <w:sz w:val="22"/>
            <w:szCs w:val="22"/>
          </w:rPr>
          <w:t>a las mismas, concluyendo que con muestras de pantalla de las aplicaciones en cada uno de lo</w:t>
        </w:r>
      </w:ins>
      <w:ins w:id="695" w:author="marcazal" w:date="2015-09-28T17:32:00Z">
        <w:r>
          <w:rPr>
            <w:sz w:val="22"/>
            <w:szCs w:val="22"/>
          </w:rPr>
          <w:t>s enfoques era suficiente.</w:t>
        </w:r>
      </w:ins>
      <w:ins w:id="696" w:author="marcazal" w:date="2015-09-28T13:48:00Z">
        <w:r w:rsidR="00251071" w:rsidRPr="00251071">
          <w:rPr>
            <w:sz w:val="22"/>
            <w:szCs w:val="22"/>
            <w:rPrChange w:id="697" w:author="marcazal" w:date="2015-09-28T13:49:00Z">
              <w:rPr>
                <w:sz w:val="16"/>
                <w:szCs w:val="16"/>
              </w:rPr>
            </w:rPrChange>
          </w:rPr>
          <w:t xml:space="preserve">  </w:t>
        </w:r>
      </w:ins>
    </w:p>
    <w:p w:rsidR="0090573E" w:rsidRDefault="00251071">
      <w:pPr>
        <w:pStyle w:val="Textocomentario"/>
        <w:spacing w:line="276" w:lineRule="auto"/>
        <w:rPr>
          <w:ins w:id="698" w:author="marcazal" w:date="2015-09-28T13:48:00Z"/>
          <w:sz w:val="22"/>
          <w:szCs w:val="22"/>
          <w:rPrChange w:id="699" w:author="marcazal" w:date="2015-09-28T13:49:00Z">
            <w:rPr>
              <w:ins w:id="700" w:author="marcazal" w:date="2015-09-28T13:48:00Z"/>
            </w:rPr>
          </w:rPrChange>
        </w:rPr>
        <w:pPrChange w:id="701" w:author="marcazal" w:date="2015-09-28T13:49:00Z">
          <w:pPr>
            <w:pStyle w:val="Textocomentario"/>
          </w:pPr>
        </w:pPrChange>
      </w:pPr>
      <w:ins w:id="702" w:author="marcazal" w:date="2015-09-28T13:48:00Z">
        <w:r w:rsidRPr="00251071">
          <w:rPr>
            <w:sz w:val="22"/>
            <w:szCs w:val="22"/>
            <w:rPrChange w:id="703" w:author="marcazal" w:date="2015-09-28T13:49:00Z">
              <w:rPr>
                <w:sz w:val="16"/>
                <w:szCs w:val="16"/>
              </w:rPr>
            </w:rPrChange>
          </w:rPr>
          <w:t>Luego, durante las implementaciones, se realizaron las mediciones necesarias</w:t>
        </w:r>
      </w:ins>
      <w:ins w:id="704" w:author="marcazal" w:date="2015-09-28T17:33:00Z">
        <w:r w:rsidR="001A4EC2">
          <w:rPr>
            <w:sz w:val="22"/>
            <w:szCs w:val="22"/>
          </w:rPr>
          <w:t xml:space="preserve"> para las variables de medición asociadas a PI1, PI2</w:t>
        </w:r>
      </w:ins>
      <w:ins w:id="705" w:author="marcazal" w:date="2015-09-28T17:35:00Z">
        <w:r w:rsidR="001A4EC2">
          <w:rPr>
            <w:sz w:val="22"/>
            <w:szCs w:val="22"/>
          </w:rPr>
          <w:t xml:space="preserve"> y PI5</w:t>
        </w:r>
      </w:ins>
      <w:ins w:id="706" w:author="marcazal" w:date="2015-09-28T13:48:00Z">
        <w:r w:rsidRPr="00251071">
          <w:rPr>
            <w:sz w:val="22"/>
            <w:szCs w:val="22"/>
            <w:rPrChange w:id="707" w:author="marcazal" w:date="2015-09-28T13:49:00Z">
              <w:rPr>
                <w:sz w:val="16"/>
                <w:szCs w:val="16"/>
              </w:rPr>
            </w:rPrChange>
          </w:rPr>
          <w:t xml:space="preserve"> y se recolectaron y almacenaron otros datos necesarios para contestar posteriormente las preguntas de </w:t>
        </w:r>
      </w:ins>
      <w:ins w:id="708" w:author="marcazal" w:date="2015-09-28T17:34:00Z">
        <w:r w:rsidR="001A4EC2">
          <w:rPr>
            <w:sz w:val="22"/>
            <w:szCs w:val="22"/>
          </w:rPr>
          <w:t>investigación</w:t>
        </w:r>
      </w:ins>
      <w:ins w:id="709" w:author="marcazal" w:date="2015-09-28T13:48:00Z">
        <w:r w:rsidRPr="00251071">
          <w:rPr>
            <w:sz w:val="22"/>
            <w:szCs w:val="22"/>
            <w:rPrChange w:id="710" w:author="marcazal" w:date="2015-09-28T13:49:00Z">
              <w:rPr>
                <w:sz w:val="16"/>
                <w:szCs w:val="16"/>
              </w:rPr>
            </w:rPrChange>
          </w:rPr>
          <w:t xml:space="preserve">. </w:t>
        </w:r>
      </w:ins>
    </w:p>
    <w:p w:rsidR="001A4EC2" w:rsidRPr="008438EE" w:rsidRDefault="001A4EC2" w:rsidP="001A4EC2">
      <w:pPr>
        <w:rPr>
          <w:ins w:id="711" w:author="marcazal" w:date="2015-09-28T13:48:00Z"/>
        </w:rPr>
      </w:pPr>
      <w:ins w:id="712" w:author="marcazal" w:date="2015-09-28T16:15:00Z">
        <w:r>
          <w:t>Finalmente, l</w:t>
        </w:r>
      </w:ins>
      <w:ins w:id="713" w:author="marcazal" w:date="2015-09-28T13:48:00Z">
        <w:r w:rsidRPr="008438EE">
          <w:t xml:space="preserve">uego de medir y de recolectar toda la información necesaria para responder las preguntas de investigación, </w:t>
        </w:r>
      </w:ins>
      <w:ins w:id="714" w:author="marcazal" w:date="2015-09-28T16:15:00Z">
        <w:r>
          <w:t xml:space="preserve">se </w:t>
        </w:r>
      </w:ins>
      <w:ins w:id="715" w:author="marcazal" w:date="2015-09-28T13:48:00Z">
        <w:r>
          <w:t>proced</w:t>
        </w:r>
      </w:ins>
      <w:ins w:id="716" w:author="marcazal" w:date="2015-09-28T16:15:00Z">
        <w:r>
          <w:t>ió</w:t>
        </w:r>
      </w:ins>
      <w:ins w:id="717" w:author="marcazal" w:date="2015-09-28T13:48:00Z">
        <w:r w:rsidRPr="008438EE">
          <w:t xml:space="preserve"> a analizar </w:t>
        </w:r>
      </w:ins>
      <w:ins w:id="718" w:author="marcazal" w:date="2015-09-28T17:36:00Z">
        <w:r>
          <w:t>estas</w:t>
        </w:r>
      </w:ins>
      <w:ins w:id="719" w:author="marcazal" w:date="2015-09-28T13:48:00Z">
        <w:r w:rsidRPr="008438EE">
          <w:t xml:space="preserve"> mediciones y datos</w:t>
        </w:r>
      </w:ins>
      <w:ins w:id="720" w:author="marcazal" w:date="2015-09-28T16:16:00Z">
        <w:r>
          <w:t xml:space="preserve"> recolectados</w:t>
        </w:r>
      </w:ins>
      <w:ins w:id="721" w:author="marcazal" w:date="2015-09-28T13:48:00Z">
        <w:r w:rsidRPr="008438EE">
          <w:t>, y</w:t>
        </w:r>
      </w:ins>
      <w:ins w:id="722" w:author="marcazal" w:date="2015-09-28T16:16:00Z">
        <w:r>
          <w:t xml:space="preserve"> </w:t>
        </w:r>
      </w:ins>
      <w:ins w:id="723" w:author="marcazal" w:date="2015-09-28T17:36:00Z">
        <w:r>
          <w:t xml:space="preserve">se </w:t>
        </w:r>
      </w:ins>
      <w:ins w:id="724" w:author="marcazal" w:date="2015-09-28T16:17:00Z">
        <w:r>
          <w:t>reportaron los resultados obtenidos</w:t>
        </w:r>
      </w:ins>
      <w:ins w:id="725" w:author="marcazal" w:date="2015-09-28T17:35:00Z">
        <w:r>
          <w:t>, respondiendo a cada una de las preguntas de investigación</w:t>
        </w:r>
      </w:ins>
      <w:ins w:id="726" w:author="marcazal" w:date="2015-09-28T17:36:00Z">
        <w:r>
          <w:t>.</w:t>
        </w:r>
      </w:ins>
    </w:p>
    <w:tbl>
      <w:tblPr>
        <w:tblW w:w="0" w:type="auto"/>
        <w:tblLayout w:type="fixed"/>
        <w:tblLook w:val="04A0"/>
      </w:tblPr>
      <w:tblGrid>
        <w:gridCol w:w="1145"/>
        <w:gridCol w:w="1000"/>
        <w:gridCol w:w="1015"/>
      </w:tblGrid>
      <w:tr w:rsidR="001A4EC2" w:rsidRPr="007C3C7E" w:rsidDel="006F71C1" w:rsidTr="00066285">
        <w:trPr>
          <w:trHeight w:val="288"/>
          <w:del w:id="727" w:author="marcazal" w:date="2015-09-28T17:56:00Z"/>
        </w:trPr>
        <w:tc>
          <w:tcPr>
            <w:tcW w:w="1145" w:type="dxa"/>
          </w:tcPr>
          <w:p w:rsidR="001A4EC2" w:rsidRPr="004A7E16" w:rsidDel="006F71C1" w:rsidRDefault="001A4EC2" w:rsidP="00066285">
            <w:pPr>
              <w:jc w:val="center"/>
              <w:rPr>
                <w:del w:id="728" w:author="marcazal" w:date="2015-09-28T17:56:00Z"/>
                <w:b/>
                <w:sz w:val="16"/>
              </w:rPr>
            </w:pPr>
          </w:p>
        </w:tc>
        <w:tc>
          <w:tcPr>
            <w:tcW w:w="1000" w:type="dxa"/>
          </w:tcPr>
          <w:p w:rsidR="001A4EC2" w:rsidRPr="004A7E16" w:rsidDel="006F71C1" w:rsidRDefault="001A4EC2" w:rsidP="00066285">
            <w:pPr>
              <w:jc w:val="center"/>
              <w:rPr>
                <w:del w:id="729" w:author="marcazal" w:date="2015-09-28T17:56:00Z"/>
                <w:b/>
                <w:sz w:val="16"/>
              </w:rPr>
            </w:pPr>
          </w:p>
        </w:tc>
        <w:tc>
          <w:tcPr>
            <w:tcW w:w="1015" w:type="dxa"/>
          </w:tcPr>
          <w:p w:rsidR="001A4EC2" w:rsidRPr="004A7E16" w:rsidDel="006F71C1" w:rsidRDefault="001A4EC2" w:rsidP="00066285">
            <w:pPr>
              <w:jc w:val="center"/>
              <w:rPr>
                <w:del w:id="730" w:author="marcazal" w:date="2015-09-28T17:56:00Z"/>
                <w:b/>
                <w:sz w:val="16"/>
              </w:rPr>
            </w:pPr>
          </w:p>
        </w:tc>
      </w:tr>
      <w:tr w:rsidR="001A4EC2" w:rsidRPr="007C3C7E" w:rsidDel="006F71C1" w:rsidTr="00066285">
        <w:trPr>
          <w:trHeight w:val="481"/>
          <w:del w:id="731" w:author="marcazal" w:date="2015-09-28T17:57:00Z"/>
        </w:trPr>
        <w:tc>
          <w:tcPr>
            <w:tcW w:w="1145" w:type="dxa"/>
          </w:tcPr>
          <w:p w:rsidR="001A4EC2" w:rsidRPr="004A7E16" w:rsidDel="006F71C1" w:rsidRDefault="001A4EC2" w:rsidP="00066285">
            <w:pPr>
              <w:jc w:val="center"/>
              <w:rPr>
                <w:del w:id="732" w:author="marcazal" w:date="2015-09-28T17:57:00Z"/>
                <w:b/>
                <w:sz w:val="16"/>
              </w:rPr>
            </w:pPr>
          </w:p>
        </w:tc>
        <w:tc>
          <w:tcPr>
            <w:tcW w:w="1000" w:type="dxa"/>
          </w:tcPr>
          <w:p w:rsidR="001A4EC2" w:rsidRPr="004A7E16" w:rsidDel="006F71C1" w:rsidRDefault="001A4EC2" w:rsidP="00066285">
            <w:pPr>
              <w:jc w:val="center"/>
              <w:rPr>
                <w:del w:id="733" w:author="marcazal" w:date="2015-09-28T17:57:00Z"/>
                <w:b/>
                <w:sz w:val="16"/>
              </w:rPr>
            </w:pPr>
          </w:p>
        </w:tc>
        <w:tc>
          <w:tcPr>
            <w:tcW w:w="1015" w:type="dxa"/>
          </w:tcPr>
          <w:p w:rsidR="001A4EC2" w:rsidRPr="004A7E16" w:rsidDel="006F71C1" w:rsidRDefault="001A4EC2" w:rsidP="00066285">
            <w:pPr>
              <w:jc w:val="center"/>
              <w:rPr>
                <w:del w:id="734" w:author="marcazal" w:date="2015-09-28T17:57:00Z"/>
                <w:b/>
                <w:sz w:val="16"/>
              </w:rPr>
            </w:pPr>
          </w:p>
        </w:tc>
      </w:tr>
      <w:tr w:rsidR="001A4EC2" w:rsidRPr="007C3C7E" w:rsidDel="006F71C1" w:rsidTr="00066285">
        <w:trPr>
          <w:trHeight w:val="473"/>
          <w:del w:id="735" w:author="marcazal" w:date="2015-09-28T17:57:00Z"/>
        </w:trPr>
        <w:tc>
          <w:tcPr>
            <w:tcW w:w="1145" w:type="dxa"/>
          </w:tcPr>
          <w:p w:rsidR="001A4EC2" w:rsidRPr="004A7E16" w:rsidDel="006F71C1" w:rsidRDefault="001A4EC2" w:rsidP="00066285">
            <w:pPr>
              <w:jc w:val="center"/>
              <w:rPr>
                <w:del w:id="736" w:author="marcazal" w:date="2015-09-28T17:57:00Z"/>
                <w:b/>
                <w:sz w:val="16"/>
              </w:rPr>
            </w:pPr>
          </w:p>
        </w:tc>
        <w:tc>
          <w:tcPr>
            <w:tcW w:w="1000" w:type="dxa"/>
          </w:tcPr>
          <w:p w:rsidR="001A4EC2" w:rsidRPr="004A7E16" w:rsidDel="006F71C1" w:rsidRDefault="001A4EC2" w:rsidP="00066285">
            <w:pPr>
              <w:jc w:val="center"/>
              <w:rPr>
                <w:del w:id="737" w:author="marcazal" w:date="2015-09-28T17:57:00Z"/>
                <w:b/>
                <w:sz w:val="16"/>
              </w:rPr>
            </w:pPr>
          </w:p>
        </w:tc>
        <w:tc>
          <w:tcPr>
            <w:tcW w:w="1015" w:type="dxa"/>
          </w:tcPr>
          <w:p w:rsidR="001A4EC2" w:rsidRPr="004A7E16" w:rsidDel="006F71C1" w:rsidRDefault="001A4EC2" w:rsidP="00066285">
            <w:pPr>
              <w:jc w:val="center"/>
              <w:rPr>
                <w:del w:id="738" w:author="marcazal" w:date="2015-09-28T17:57:00Z"/>
                <w:b/>
                <w:sz w:val="16"/>
              </w:rPr>
            </w:pPr>
          </w:p>
        </w:tc>
      </w:tr>
      <w:tr w:rsidR="001A4EC2" w:rsidRPr="007C3C7E" w:rsidDel="0098203F" w:rsidTr="00066285">
        <w:trPr>
          <w:trHeight w:val="473"/>
          <w:del w:id="739" w:author="marcazal" w:date="2015-09-28T17:58:00Z"/>
        </w:trPr>
        <w:tc>
          <w:tcPr>
            <w:tcW w:w="1145" w:type="dxa"/>
          </w:tcPr>
          <w:p w:rsidR="001A4EC2" w:rsidRPr="004A7E16" w:rsidDel="0098203F" w:rsidRDefault="001A4EC2" w:rsidP="00066285">
            <w:pPr>
              <w:jc w:val="center"/>
              <w:rPr>
                <w:del w:id="740" w:author="marcazal" w:date="2015-09-28T17:58:00Z"/>
                <w:b/>
                <w:sz w:val="16"/>
              </w:rPr>
            </w:pPr>
          </w:p>
        </w:tc>
        <w:tc>
          <w:tcPr>
            <w:tcW w:w="1000" w:type="dxa"/>
          </w:tcPr>
          <w:p w:rsidR="001A4EC2" w:rsidRPr="004A7E16" w:rsidDel="0098203F" w:rsidRDefault="001A4EC2" w:rsidP="00066285">
            <w:pPr>
              <w:jc w:val="center"/>
              <w:rPr>
                <w:del w:id="741" w:author="marcazal" w:date="2015-09-28T17:58:00Z"/>
                <w:b/>
                <w:sz w:val="16"/>
              </w:rPr>
            </w:pPr>
          </w:p>
        </w:tc>
        <w:tc>
          <w:tcPr>
            <w:tcW w:w="1015" w:type="dxa"/>
          </w:tcPr>
          <w:p w:rsidR="001A4EC2" w:rsidRPr="004A7E16" w:rsidDel="0098203F" w:rsidRDefault="001A4EC2" w:rsidP="00066285">
            <w:pPr>
              <w:jc w:val="center"/>
              <w:rPr>
                <w:del w:id="742" w:author="marcazal" w:date="2015-09-28T17:58:00Z"/>
                <w:b/>
                <w:sz w:val="16"/>
              </w:rPr>
            </w:pPr>
          </w:p>
        </w:tc>
      </w:tr>
      <w:tr w:rsidR="001A4EC2" w:rsidRPr="00631040" w:rsidDel="00CA6F8D" w:rsidTr="00066285">
        <w:trPr>
          <w:trHeight w:val="309"/>
          <w:del w:id="743" w:author="marcazal" w:date="2015-09-29T07:24:00Z"/>
        </w:trPr>
        <w:tc>
          <w:tcPr>
            <w:tcW w:w="1145" w:type="dxa"/>
          </w:tcPr>
          <w:p w:rsidR="001A4EC2" w:rsidRPr="004A7E16" w:rsidDel="00CA6F8D" w:rsidRDefault="001A4EC2" w:rsidP="00066285">
            <w:pPr>
              <w:jc w:val="center"/>
              <w:rPr>
                <w:del w:id="744" w:author="marcazal" w:date="2015-09-29T07:24:00Z"/>
                <w:b/>
                <w:sz w:val="16"/>
              </w:rPr>
            </w:pPr>
          </w:p>
        </w:tc>
        <w:tc>
          <w:tcPr>
            <w:tcW w:w="1000" w:type="dxa"/>
          </w:tcPr>
          <w:p w:rsidR="001A4EC2" w:rsidRPr="00631040" w:rsidDel="00CA6F8D" w:rsidRDefault="001A4EC2" w:rsidP="00066285">
            <w:pPr>
              <w:jc w:val="center"/>
              <w:rPr>
                <w:del w:id="745" w:author="marcazal" w:date="2015-09-29T07:24:00Z"/>
                <w:b/>
                <w:sz w:val="16"/>
              </w:rPr>
            </w:pPr>
          </w:p>
        </w:tc>
        <w:tc>
          <w:tcPr>
            <w:tcW w:w="1015" w:type="dxa"/>
          </w:tcPr>
          <w:p w:rsidR="001A4EC2" w:rsidRPr="00631040" w:rsidDel="00CA6F8D" w:rsidRDefault="001A4EC2" w:rsidP="00066285">
            <w:pPr>
              <w:jc w:val="center"/>
              <w:rPr>
                <w:del w:id="746" w:author="marcazal" w:date="2015-09-29T07:24:00Z"/>
                <w:b/>
                <w:sz w:val="16"/>
              </w:rPr>
            </w:pPr>
          </w:p>
        </w:tc>
      </w:tr>
    </w:tbl>
    <w:p w:rsidR="001A4EC2" w:rsidRPr="005F47CE" w:rsidRDefault="001A4EC2" w:rsidP="001A4EC2">
      <w:pPr>
        <w:pStyle w:val="Prrafodelista"/>
        <w:rPr>
          <w:b/>
        </w:rPr>
      </w:pPr>
    </w:p>
    <w:p w:rsidR="001A4EC2" w:rsidRDefault="001A4EC2" w:rsidP="003A649F">
      <w:pPr>
        <w:spacing w:before="240"/>
        <w:jc w:val="both"/>
      </w:pPr>
    </w:p>
    <w:p w:rsidR="001A4EC2" w:rsidRDefault="001A4EC2" w:rsidP="003A649F">
      <w:pPr>
        <w:spacing w:before="240"/>
        <w:jc w:val="both"/>
      </w:pPr>
    </w:p>
    <w:p w:rsidR="001A4EC2" w:rsidRDefault="001A4EC2" w:rsidP="003A649F">
      <w:pPr>
        <w:spacing w:before="240"/>
        <w:jc w:val="both"/>
      </w:pPr>
    </w:p>
    <w:p w:rsidR="00C30870" w:rsidRPr="001A5965" w:rsidRDefault="00C30870" w:rsidP="00C30870">
      <w:pPr>
        <w:ind w:left="6372"/>
        <w:jc w:val="right"/>
        <w:rPr>
          <w:b/>
          <w:sz w:val="36"/>
        </w:rPr>
      </w:pPr>
      <w:r w:rsidRPr="001A5965">
        <w:rPr>
          <w:b/>
          <w:sz w:val="36"/>
        </w:rPr>
        <w:lastRenderedPageBreak/>
        <w:t>CAPITULO 6</w:t>
      </w:r>
    </w:p>
    <w:p w:rsidR="00C30870" w:rsidRPr="00F74B30" w:rsidRDefault="00C30870" w:rsidP="00C30870">
      <w:pPr>
        <w:rPr>
          <w:b/>
          <w:caps/>
        </w:rPr>
      </w:pPr>
      <w:r w:rsidRPr="001A5965">
        <w:rPr>
          <w:b/>
          <w:caps/>
          <w:sz w:val="36"/>
        </w:rPr>
        <w:t>Conclusiones y trabajos futuros</w:t>
      </w:r>
    </w:p>
    <w:p w:rsidR="00C30870" w:rsidRDefault="00C30870" w:rsidP="00C30870">
      <w:pPr>
        <w:jc w:val="both"/>
      </w:pPr>
      <w:r>
        <w:t xml:space="preserve">En este trabajo de fin de carrera se llevó a cabo una investigación acerca de las RIA, analizando sus características  y  las tecnologías utilizadas para su implementación. Se ha visto que dentro de las características más relevantes, se encuentra el uso del lado del cliente para mejorar la interactividad de las aplicaciones para con los usuarios y de esa forma, obtener aplicaciones Web similares a una aplicación de escritorio, con pocos retardos en las recargas de página. Dentro de las tecnologías RIA existentes, las basadas en librerías </w:t>
      </w:r>
      <w:r w:rsidRPr="00656648">
        <w:rPr>
          <w:i/>
        </w:rPr>
        <w:t>Javascript</w:t>
      </w:r>
      <w:r>
        <w:rPr>
          <w:i/>
        </w:rPr>
        <w:t xml:space="preserve"> </w:t>
      </w:r>
      <w:r>
        <w:t xml:space="preserve">son las más populares y la más utilizada actualmente es </w:t>
      </w:r>
      <w:r w:rsidRPr="00656648">
        <w:rPr>
          <w:i/>
        </w:rPr>
        <w:t>jQuery</w:t>
      </w:r>
      <w:r>
        <w:t xml:space="preserve">. Con las extensiones a </w:t>
      </w:r>
      <w:r w:rsidRPr="00656648">
        <w:rPr>
          <w:i/>
        </w:rPr>
        <w:t>jQuery</w:t>
      </w:r>
      <w:r>
        <w:t xml:space="preserve">, </w:t>
      </w:r>
      <w:r w:rsidRPr="00656648">
        <w:rPr>
          <w:i/>
        </w:rPr>
        <w:t>jQueryUI</w:t>
      </w:r>
      <w:r>
        <w:t xml:space="preserve"> y </w:t>
      </w:r>
      <w:r w:rsidRPr="00656648">
        <w:rPr>
          <w:i/>
        </w:rPr>
        <w:t>JQuery validation plug-in</w:t>
      </w:r>
      <w:r>
        <w:rPr>
          <w:i/>
        </w:rPr>
        <w:t xml:space="preserve"> </w:t>
      </w:r>
      <w:r>
        <w:t xml:space="preserve">es posible explotar el lado del cliente agregando </w:t>
      </w:r>
      <w:r w:rsidRPr="00656648">
        <w:rPr>
          <w:i/>
        </w:rPr>
        <w:t>widgets</w:t>
      </w:r>
      <w:r>
        <w:rPr>
          <w:i/>
        </w:rPr>
        <w:t xml:space="preserve"> </w:t>
      </w:r>
      <w:r>
        <w:t xml:space="preserve">interactivos como los </w:t>
      </w:r>
      <w:r w:rsidRPr="00F70AB0">
        <w:rPr>
          <w:i/>
        </w:rPr>
        <w:t>richAccordion</w:t>
      </w:r>
      <w:r>
        <w:t xml:space="preserve">, </w:t>
      </w:r>
      <w:r w:rsidRPr="00F70AB0">
        <w:rPr>
          <w:i/>
        </w:rPr>
        <w:t xml:space="preserve">richTabs, richAutoSuggest, richToolTip, richDatePicker </w:t>
      </w:r>
      <w:r>
        <w:t>y llevar a cabo validaciones locales de campos.</w:t>
      </w:r>
    </w:p>
    <w:p w:rsidR="00C30870" w:rsidRDefault="00C30870" w:rsidP="00C30870">
      <w:pPr>
        <w:jc w:val="both"/>
      </w:pPr>
      <w:r>
        <w:t>Hoy en día, la ingeniería de software basada en modelos, cumple un papel importante en el desarrollo del software.  He allí que existen muchas metodologías Web con este enfoque y que dan cierta cobertura a características de las RIA. En base a una investigación del estado del arte de las principales metodologías Web basadas en modelos, se concluyó que ninguna de ellas logra dar cobertura a todas las características RIA. He allí la necesidad de extender a las metodologías Web existentes con nuevas características RIA  o bien proponer nuevas metodologías que ofrezcan una mayor flexibilidad de extensión. En este trabajo se propuso a la aproximación MoWebA que está basada en los estándares propuestos por la OMG, como la alternativa apropiada, debido a su adecuada separación en capas y baja cohesión, que le brinda la posibilidad de llevar a cabo extensiones RIA a cualquiera de las capas sin afectar a las otras. En este trabajo se extendió con características RIA a la capa de Presentación de MoWebA que abarca a los metamodelos de Contenido y Estructura.</w:t>
      </w:r>
    </w:p>
    <w:p w:rsidR="00C30870" w:rsidRDefault="00C30870" w:rsidP="00C30870">
      <w:pPr>
        <w:jc w:val="both"/>
      </w:pPr>
      <w:r>
        <w:t>Precisamente con este trabajo de fin de carrera se alcanzó  aportar lo siguiente:</w:t>
      </w:r>
    </w:p>
    <w:p w:rsidR="00C30870" w:rsidRDefault="00C30870" w:rsidP="00C30870">
      <w:pPr>
        <w:pStyle w:val="Prrafodelista"/>
        <w:numPr>
          <w:ilvl w:val="0"/>
          <w:numId w:val="29"/>
        </w:numPr>
        <w:jc w:val="both"/>
      </w:pPr>
      <w:r>
        <w:t>Un estudio detallado de las principales características y tecnologías de las RIA</w:t>
      </w:r>
    </w:p>
    <w:p w:rsidR="00C30870" w:rsidRDefault="00C30870" w:rsidP="00C30870">
      <w:pPr>
        <w:pStyle w:val="Prrafodelista"/>
        <w:numPr>
          <w:ilvl w:val="0"/>
          <w:numId w:val="29"/>
        </w:numPr>
        <w:jc w:val="both"/>
      </w:pPr>
      <w:r>
        <w:t>Una investigación del estado del arte de las principales metodologías Web basadas en MDD y MDA que ofrecen cobertura a las RIA.</w:t>
      </w:r>
    </w:p>
    <w:p w:rsidR="00C30870" w:rsidRDefault="00C30870" w:rsidP="00C30870">
      <w:pPr>
        <w:pStyle w:val="Prrafodelista"/>
        <w:numPr>
          <w:ilvl w:val="0"/>
          <w:numId w:val="29"/>
        </w:numPr>
        <w:jc w:val="both"/>
      </w:pPr>
      <w:r>
        <w:t>Un análisis de los elementos de interfaz enriquecidos (</w:t>
      </w:r>
      <w:r w:rsidRPr="0082668E">
        <w:rPr>
          <w:i/>
        </w:rPr>
        <w:t>widgets</w:t>
      </w:r>
      <w:r>
        <w:t>) más utilizados en base a un análisis efectuado a portales Web de uso extendido como Facebook, Youtube, Gmail y Amazon.</w:t>
      </w:r>
    </w:p>
    <w:p w:rsidR="00C30870" w:rsidRDefault="00C30870" w:rsidP="00C30870">
      <w:pPr>
        <w:pStyle w:val="Prrafodelista"/>
        <w:numPr>
          <w:ilvl w:val="0"/>
          <w:numId w:val="29"/>
        </w:numPr>
        <w:jc w:val="both"/>
      </w:pPr>
      <w:r>
        <w:t>Una extensión al metamodelo de contenido de MoWebA agregando los siguiente:</w:t>
      </w:r>
    </w:p>
    <w:p w:rsidR="00C30870" w:rsidRDefault="00C30870" w:rsidP="00C30870">
      <w:pPr>
        <w:pStyle w:val="Prrafodelista"/>
        <w:numPr>
          <w:ilvl w:val="1"/>
          <w:numId w:val="29"/>
        </w:numPr>
        <w:jc w:val="both"/>
      </w:pPr>
      <w:r>
        <w:t>Una reestructuración y clasificación de los elementos de interfaz con los que cuenta la aproximación MoWebA, separando a los distintos componentes de interfaz en elementos de entrada, salida y control.</w:t>
      </w:r>
    </w:p>
    <w:p w:rsidR="00C30870" w:rsidRDefault="00C30870" w:rsidP="00C30870">
      <w:pPr>
        <w:pStyle w:val="Prrafodelista"/>
        <w:numPr>
          <w:ilvl w:val="1"/>
          <w:numId w:val="29"/>
        </w:numPr>
        <w:jc w:val="both"/>
      </w:pPr>
      <w:r>
        <w:t xml:space="preserve">El agregado del patrón </w:t>
      </w:r>
      <w:r w:rsidRPr="00703209">
        <w:rPr>
          <w:i/>
        </w:rPr>
        <w:t>composite</w:t>
      </w:r>
      <w:r>
        <w:t xml:space="preserve">, para definir una jerarquía entre los distintos elementos de interfaz simples y compuestos </w:t>
      </w:r>
    </w:p>
    <w:p w:rsidR="00C30870" w:rsidRPr="00915EE1" w:rsidRDefault="00C30870" w:rsidP="00C30870">
      <w:pPr>
        <w:pStyle w:val="Prrafodelista"/>
        <w:numPr>
          <w:ilvl w:val="1"/>
          <w:numId w:val="29"/>
        </w:numPr>
        <w:jc w:val="both"/>
        <w:rPr>
          <w:i/>
        </w:rPr>
      </w:pPr>
      <w:r w:rsidRPr="007E470B">
        <w:rPr>
          <w:i/>
        </w:rPr>
        <w:lastRenderedPageBreak/>
        <w:t>Widgets interactivos</w:t>
      </w:r>
      <w:r>
        <w:rPr>
          <w:i/>
        </w:rPr>
        <w:t xml:space="preserve"> </w:t>
      </w:r>
      <w:r>
        <w:t>comunes en las aplicaciones RIA, precisamente richAccordion, richTabs, richAutoSuggest, richDatePicker y richToolTip y la  validación de diversos campos de entrada.</w:t>
      </w:r>
    </w:p>
    <w:p w:rsidR="00C30870" w:rsidRPr="00915EE1" w:rsidRDefault="00C30870" w:rsidP="00C30870">
      <w:pPr>
        <w:pStyle w:val="Prrafodelista"/>
        <w:numPr>
          <w:ilvl w:val="0"/>
          <w:numId w:val="29"/>
        </w:numPr>
        <w:jc w:val="both"/>
        <w:rPr>
          <w:i/>
        </w:rPr>
      </w:pPr>
      <w:r>
        <w:t>Una extensión al metamodelo de estructura Layout, para permitir la definición de las posiciones de los elementos en pixeles o en porcentajes.</w:t>
      </w:r>
    </w:p>
    <w:p w:rsidR="00C30870" w:rsidRPr="0082668E" w:rsidRDefault="00C30870" w:rsidP="00C30870">
      <w:pPr>
        <w:pStyle w:val="Prrafodelista"/>
        <w:numPr>
          <w:ilvl w:val="0"/>
          <w:numId w:val="29"/>
        </w:numPr>
        <w:jc w:val="both"/>
        <w:rPr>
          <w:i/>
        </w:rPr>
      </w:pPr>
      <w:r>
        <w:t>Para la definición de la sintaxis concreta de la presentación, se agregaron los nuevos widgets y la validación de campos al perfil de Contenido, como así también la nueva definición de coordenadas al perfil de Layout de MoWebA.</w:t>
      </w:r>
    </w:p>
    <w:p w:rsidR="00C30870" w:rsidRPr="007E470B" w:rsidRDefault="00C30870" w:rsidP="00C30870">
      <w:pPr>
        <w:pStyle w:val="Prrafodelista"/>
        <w:numPr>
          <w:ilvl w:val="0"/>
          <w:numId w:val="29"/>
        </w:numPr>
        <w:jc w:val="both"/>
        <w:rPr>
          <w:i/>
        </w:rPr>
      </w:pPr>
      <w:r>
        <w:t>Un análisis de las principales herramientas de transformación de modelo a texto (M2T) basado en plantillas.</w:t>
      </w:r>
    </w:p>
    <w:p w:rsidR="00C30870" w:rsidRPr="00FB4D2C" w:rsidRDefault="00C30870" w:rsidP="00C30870">
      <w:pPr>
        <w:pStyle w:val="Prrafodelista"/>
        <w:numPr>
          <w:ilvl w:val="0"/>
          <w:numId w:val="29"/>
        </w:numPr>
        <w:jc w:val="both"/>
        <w:rPr>
          <w:i/>
        </w:rPr>
      </w:pPr>
      <w:r>
        <w:t xml:space="preserve">Con la herramienta  de transformación (M2T) </w:t>
      </w:r>
      <w:r w:rsidRPr="00135266">
        <w:rPr>
          <w:i/>
        </w:rPr>
        <w:t>Acceleo</w:t>
      </w:r>
      <w:r>
        <w:t xml:space="preserve">  se implementaron las siguientes plantillas:</w:t>
      </w:r>
    </w:p>
    <w:p w:rsidR="00C30870" w:rsidRPr="00FB4D2C" w:rsidRDefault="00C30870" w:rsidP="00C30870">
      <w:pPr>
        <w:pStyle w:val="Prrafodelista"/>
        <w:numPr>
          <w:ilvl w:val="1"/>
          <w:numId w:val="29"/>
        </w:numPr>
        <w:jc w:val="both"/>
        <w:rPr>
          <w:i/>
        </w:rPr>
      </w:pPr>
      <w:r w:rsidRPr="00FB4D2C">
        <w:rPr>
          <w:b/>
        </w:rPr>
        <w:t>La plantilla de presentación</w:t>
      </w:r>
      <w:r>
        <w:t xml:space="preserve">, la cual genera código para cada uno de los elementos definidos en el perfil de contenido de MoWebA a partir de los PIM de entrada. Para los </w:t>
      </w:r>
      <w:r w:rsidRPr="00FB4D2C">
        <w:rPr>
          <w:i/>
        </w:rPr>
        <w:t>widgets</w:t>
      </w:r>
      <w:r>
        <w:t xml:space="preserve"> se genera código para la plataforma destino </w:t>
      </w:r>
      <w:r w:rsidRPr="00135266">
        <w:rPr>
          <w:i/>
        </w:rPr>
        <w:t>jQueryUI</w:t>
      </w:r>
      <w:r>
        <w:t xml:space="preserve"> y </w:t>
      </w:r>
      <w:r w:rsidRPr="00135266">
        <w:rPr>
          <w:i/>
        </w:rPr>
        <w:t>jQuery validation plug-in</w:t>
      </w:r>
      <w:r>
        <w:t xml:space="preserve">. </w:t>
      </w:r>
    </w:p>
    <w:p w:rsidR="00C30870" w:rsidRPr="00603D41" w:rsidRDefault="00C30870" w:rsidP="00C30870">
      <w:pPr>
        <w:pStyle w:val="Prrafodelista"/>
        <w:numPr>
          <w:ilvl w:val="1"/>
          <w:numId w:val="29"/>
        </w:numPr>
        <w:jc w:val="both"/>
        <w:rPr>
          <w:i/>
        </w:rPr>
      </w:pPr>
      <w:r w:rsidRPr="00FB4D2C">
        <w:rPr>
          <w:b/>
        </w:rPr>
        <w:t>La plantilla de estructura</w:t>
      </w:r>
      <w:r>
        <w:t>, la cual genera código CSS con las posiciones establecidas en el PIM de entrada</w:t>
      </w:r>
    </w:p>
    <w:p w:rsidR="00C30870" w:rsidRDefault="00C30870" w:rsidP="00C30870">
      <w:pPr>
        <w:pStyle w:val="Prrafodelista"/>
        <w:numPr>
          <w:ilvl w:val="0"/>
          <w:numId w:val="29"/>
        </w:numPr>
        <w:jc w:val="both"/>
      </w:pPr>
      <w:r w:rsidRPr="00603D41">
        <w:t xml:space="preserve">Una ilustración </w:t>
      </w:r>
      <w:r>
        <w:t>evaluativa</w:t>
      </w:r>
      <w:r w:rsidRPr="00603D41">
        <w:t xml:space="preserve"> en la cual se </w:t>
      </w:r>
      <w:r>
        <w:t>presentan</w:t>
      </w:r>
      <w:r w:rsidRPr="00603D41">
        <w:t xml:space="preserve"> los aportes realizados a la capa de presentación de MoWebA.</w:t>
      </w:r>
    </w:p>
    <w:p w:rsidR="00AB1D4F" w:rsidRDefault="00C30870" w:rsidP="00C30870">
      <w:r>
        <w:t xml:space="preserve">Finalmente, en la </w:t>
      </w:r>
      <w:fldSimple w:instr=" REF _Ref429004434 \h  \* MERGEFORMAT ">
        <w:r w:rsidRPr="00290EA5">
          <w:rPr>
            <w:color w:val="000000" w:themeColor="text1"/>
          </w:rPr>
          <w:t xml:space="preserve">Tabla </w:t>
        </w:r>
        <w:r w:rsidRPr="00290EA5">
          <w:rPr>
            <w:noProof/>
            <w:color w:val="000000" w:themeColor="text1"/>
          </w:rPr>
          <w:t>1</w:t>
        </w:r>
      </w:fldSimple>
      <w:r>
        <w:t xml:space="preserve"> se presentan las características RIA y a las metodologías web contempladas en el estados del arte junto a la aproximación MoWebA luego de las extensiones RIA.</w:t>
      </w:r>
    </w:p>
    <w:tbl>
      <w:tblPr>
        <w:tblStyle w:val="Sombreadomedio1-nfasis3"/>
        <w:tblW w:w="8734" w:type="dxa"/>
        <w:tblLook w:val="04A0"/>
      </w:tblPr>
      <w:tblGrid>
        <w:gridCol w:w="1082"/>
        <w:gridCol w:w="1080"/>
        <w:gridCol w:w="987"/>
        <w:gridCol w:w="676"/>
        <w:gridCol w:w="599"/>
        <w:gridCol w:w="651"/>
        <w:gridCol w:w="651"/>
        <w:gridCol w:w="583"/>
        <w:gridCol w:w="496"/>
        <w:gridCol w:w="789"/>
        <w:gridCol w:w="459"/>
        <w:gridCol w:w="681"/>
      </w:tblGrid>
      <w:tr w:rsidR="00C30870" w:rsidTr="00704704">
        <w:trPr>
          <w:cnfStyle w:val="100000000000"/>
          <w:trHeight w:val="540"/>
        </w:trPr>
        <w:tc>
          <w:tcPr>
            <w:cnfStyle w:val="001000000000"/>
            <w:tcW w:w="2167" w:type="dxa"/>
            <w:gridSpan w:val="2"/>
            <w:hideMark/>
          </w:tcPr>
          <w:p w:rsidR="00C30870" w:rsidRPr="00466144" w:rsidRDefault="00C30870" w:rsidP="00066285">
            <w:pPr>
              <w:spacing w:after="200" w:line="276" w:lineRule="auto"/>
              <w:jc w:val="center"/>
              <w:rPr>
                <w:rFonts w:cs="Times New Roman"/>
                <w:b w:val="0"/>
                <w:sz w:val="14"/>
              </w:rPr>
            </w:pPr>
          </w:p>
          <w:p w:rsidR="00C30870" w:rsidRPr="00466144" w:rsidRDefault="00C30870" w:rsidP="00066285">
            <w:pPr>
              <w:spacing w:after="200" w:line="276" w:lineRule="auto"/>
              <w:jc w:val="center"/>
              <w:rPr>
                <w:rFonts w:cs="Times New Roman"/>
                <w:b w:val="0"/>
                <w:sz w:val="14"/>
              </w:rPr>
            </w:pPr>
            <w:r w:rsidRPr="00466144">
              <w:rPr>
                <w:rFonts w:cs="Times New Roman"/>
                <w:b w:val="0"/>
                <w:sz w:val="14"/>
              </w:rPr>
              <w:t>Características versus metodologías</w:t>
            </w:r>
          </w:p>
        </w:tc>
        <w:tc>
          <w:tcPr>
            <w:tcW w:w="1038" w:type="dxa"/>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OOHDM-RIA</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OOH4RIA</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WebML - RIA</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Patrones con UWE</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Patrones OOWS</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UsiXML</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bCs w:val="0"/>
                <w:sz w:val="12"/>
              </w:rPr>
            </w:pPr>
            <w:r w:rsidRPr="00466144">
              <w:rPr>
                <w:rFonts w:cs="Times New Roman"/>
                <w:b w:val="0"/>
                <w:sz w:val="12"/>
              </w:rPr>
              <w:t>UWE-R</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sz w:val="12"/>
              </w:rPr>
            </w:pPr>
            <w:r w:rsidRPr="00466144">
              <w:rPr>
                <w:rFonts w:cs="Times New Roman"/>
                <w:b w:val="0"/>
                <w:sz w:val="12"/>
              </w:rPr>
              <w:t>Espacios interactivos con UML</w:t>
            </w:r>
          </w:p>
        </w:tc>
        <w:tc>
          <w:tcPr>
            <w:tcW w:w="0" w:type="auto"/>
            <w:hideMark/>
          </w:tcPr>
          <w:p w:rsidR="00C30870" w:rsidRPr="00466144" w:rsidRDefault="00C30870" w:rsidP="00066285">
            <w:pPr>
              <w:spacing w:after="200" w:line="276" w:lineRule="auto"/>
              <w:jc w:val="center"/>
              <w:cnfStyle w:val="100000000000"/>
              <w:rPr>
                <w:rFonts w:cs="Times New Roman"/>
                <w:b w:val="0"/>
                <w:sz w:val="12"/>
              </w:rPr>
            </w:pPr>
          </w:p>
          <w:p w:rsidR="00C30870" w:rsidRPr="00466144" w:rsidRDefault="00C30870" w:rsidP="00066285">
            <w:pPr>
              <w:spacing w:after="200" w:line="276" w:lineRule="auto"/>
              <w:jc w:val="center"/>
              <w:cnfStyle w:val="100000000000"/>
              <w:rPr>
                <w:rFonts w:cs="Times New Roman"/>
                <w:b w:val="0"/>
                <w:sz w:val="12"/>
              </w:rPr>
            </w:pPr>
            <w:r w:rsidRPr="00466144">
              <w:rPr>
                <w:rFonts w:cs="Times New Roman"/>
                <w:b w:val="0"/>
                <w:sz w:val="12"/>
              </w:rPr>
              <w:t>UWE + RUX</w:t>
            </w:r>
          </w:p>
        </w:tc>
        <w:tc>
          <w:tcPr>
            <w:tcW w:w="0" w:type="auto"/>
          </w:tcPr>
          <w:p w:rsidR="00C30870" w:rsidRPr="00466144" w:rsidRDefault="00C30870" w:rsidP="00066285">
            <w:pPr>
              <w:jc w:val="center"/>
              <w:cnfStyle w:val="100000000000"/>
              <w:rPr>
                <w:rFonts w:cs="Times New Roman"/>
                <w:b w:val="0"/>
                <w:bCs w:val="0"/>
                <w:sz w:val="12"/>
              </w:rPr>
            </w:pPr>
          </w:p>
          <w:p w:rsidR="00C30870" w:rsidRPr="00466144" w:rsidRDefault="00C30870" w:rsidP="00066285">
            <w:pPr>
              <w:jc w:val="center"/>
              <w:cnfStyle w:val="100000000000"/>
              <w:rPr>
                <w:rFonts w:cs="Times New Roman"/>
                <w:b w:val="0"/>
                <w:bCs w:val="0"/>
                <w:sz w:val="12"/>
              </w:rPr>
            </w:pPr>
          </w:p>
          <w:p w:rsidR="00C30870" w:rsidRPr="00466144" w:rsidRDefault="00C30870" w:rsidP="00066285">
            <w:pPr>
              <w:jc w:val="center"/>
              <w:cnfStyle w:val="100000000000"/>
              <w:rPr>
                <w:rFonts w:cs="Times New Roman"/>
                <w:b w:val="0"/>
                <w:bCs w:val="0"/>
                <w:sz w:val="12"/>
              </w:rPr>
            </w:pPr>
          </w:p>
          <w:p w:rsidR="00C30870" w:rsidRPr="00466144" w:rsidRDefault="00C30870" w:rsidP="00066285">
            <w:pPr>
              <w:jc w:val="center"/>
              <w:cnfStyle w:val="100000000000"/>
              <w:rPr>
                <w:rFonts w:cs="Times New Roman"/>
                <w:b w:val="0"/>
                <w:bCs w:val="0"/>
                <w:sz w:val="12"/>
              </w:rPr>
            </w:pPr>
            <w:r w:rsidRPr="00466144">
              <w:rPr>
                <w:rFonts w:cs="Times New Roman"/>
                <w:b w:val="0"/>
                <w:bCs w:val="0"/>
                <w:sz w:val="12"/>
              </w:rPr>
              <w:t>MoWebA</w:t>
            </w:r>
          </w:p>
        </w:tc>
      </w:tr>
      <w:tr w:rsidR="00C30870" w:rsidTr="00704704">
        <w:trPr>
          <w:cnfStyle w:val="000000100000"/>
          <w:trHeight w:val="718"/>
        </w:trPr>
        <w:tc>
          <w:tcPr>
            <w:cnfStyle w:val="001000000000"/>
            <w:tcW w:w="2167" w:type="dxa"/>
            <w:gridSpan w:val="2"/>
            <w:hideMark/>
          </w:tcPr>
          <w:p w:rsidR="00C30870" w:rsidRPr="0027166B" w:rsidRDefault="00C30870" w:rsidP="00066285">
            <w:pPr>
              <w:spacing w:after="200" w:line="276" w:lineRule="auto"/>
              <w:jc w:val="center"/>
              <w:rPr>
                <w:rFonts w:cs="Times New Roman"/>
                <w:b w:val="0"/>
                <w:sz w:val="14"/>
              </w:rPr>
            </w:pPr>
            <w:r w:rsidRPr="0027166B">
              <w:rPr>
                <w:rFonts w:cs="Times New Roman"/>
                <w:b w:val="0"/>
                <w:sz w:val="14"/>
              </w:rPr>
              <w:t>Almacenamiento en el lado del cliente</w:t>
            </w:r>
          </w:p>
        </w:tc>
        <w:tc>
          <w:tcPr>
            <w:tcW w:w="1038" w:type="dxa"/>
            <w:hideMark/>
          </w:tcPr>
          <w:p w:rsidR="00C30870" w:rsidRPr="00DB3A8A" w:rsidRDefault="00C30870" w:rsidP="00066285">
            <w:pPr>
              <w:spacing w:line="276" w:lineRule="auto"/>
              <w:jc w:val="center"/>
              <w:cnfStyle w:val="000000100000"/>
              <w:rPr>
                <w:rFonts w:cs="Times New Roman"/>
                <w:sz w:val="14"/>
              </w:rPr>
            </w:pPr>
            <w:r w:rsidRPr="0027166B">
              <w:rPr>
                <w:rFonts w:cs="Times New Roman"/>
                <w:sz w:val="14"/>
              </w:rPr>
              <w:t>-</w:t>
            </w:r>
          </w:p>
        </w:tc>
        <w:tc>
          <w:tcPr>
            <w:tcW w:w="0" w:type="auto"/>
          </w:tcPr>
          <w:p w:rsidR="00C30870" w:rsidRPr="00CD4B4D" w:rsidRDefault="00C30870" w:rsidP="00066285">
            <w:pPr>
              <w:spacing w:line="276" w:lineRule="auto"/>
              <w:jc w:val="center"/>
              <w:cnfStyle w:val="000000100000"/>
              <w:rPr>
                <w:rFonts w:cs="Times New Roman"/>
                <w:sz w:val="14"/>
              </w:rPr>
            </w:pP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tcPr>
          <w:p w:rsidR="00C30870" w:rsidRDefault="00C30870" w:rsidP="00066285">
            <w:pPr>
              <w:jc w:val="center"/>
              <w:cnfStyle w:val="000000100000"/>
              <w:rPr>
                <w:rFonts w:cs="Times New Roman"/>
                <w:sz w:val="14"/>
              </w:rPr>
            </w:pPr>
            <w:r>
              <w:rPr>
                <w:rFonts w:cs="Times New Roman"/>
                <w:sz w:val="14"/>
              </w:rPr>
              <w:t>-</w:t>
            </w:r>
          </w:p>
        </w:tc>
      </w:tr>
      <w:tr w:rsidR="00C30870" w:rsidRPr="00CD4B4D" w:rsidTr="00704704">
        <w:trPr>
          <w:cnfStyle w:val="000000010000"/>
          <w:trHeight w:val="351"/>
        </w:trPr>
        <w:tc>
          <w:tcPr>
            <w:cnfStyle w:val="001000000000"/>
            <w:tcW w:w="0" w:type="auto"/>
            <w:vMerge w:val="restart"/>
            <w:hideMark/>
          </w:tcPr>
          <w:p w:rsidR="00C30870" w:rsidRDefault="00C30870" w:rsidP="00066285">
            <w:pPr>
              <w:spacing w:after="200" w:line="276" w:lineRule="auto"/>
              <w:jc w:val="center"/>
              <w:rPr>
                <w:rFonts w:cs="Times New Roman"/>
                <w:b w:val="0"/>
                <w:sz w:val="14"/>
              </w:rPr>
            </w:pPr>
          </w:p>
          <w:p w:rsidR="00C30870" w:rsidRDefault="00C30870" w:rsidP="00066285">
            <w:pPr>
              <w:spacing w:after="200" w:line="276" w:lineRule="auto"/>
              <w:jc w:val="center"/>
              <w:rPr>
                <w:rFonts w:cs="Times New Roman"/>
                <w:b w:val="0"/>
                <w:sz w:val="14"/>
              </w:rPr>
            </w:pPr>
          </w:p>
          <w:p w:rsidR="00C30870" w:rsidRPr="0027166B" w:rsidRDefault="00C30870" w:rsidP="00066285">
            <w:pPr>
              <w:spacing w:after="200" w:line="276" w:lineRule="auto"/>
              <w:jc w:val="center"/>
              <w:rPr>
                <w:rFonts w:cs="Times New Roman"/>
                <w:b w:val="0"/>
                <w:bCs w:val="0"/>
                <w:sz w:val="14"/>
              </w:rPr>
            </w:pPr>
            <w:r w:rsidRPr="0027166B">
              <w:rPr>
                <w:rFonts w:cs="Times New Roman"/>
                <w:b w:val="0"/>
                <w:sz w:val="14"/>
              </w:rPr>
              <w:t>Lógica de negocio en el lado del cliente</w:t>
            </w:r>
          </w:p>
        </w:tc>
        <w:tc>
          <w:tcPr>
            <w:tcW w:w="1042" w:type="dxa"/>
            <w:hideMark/>
          </w:tcPr>
          <w:p w:rsidR="00C30870" w:rsidRPr="00CD4B4D" w:rsidRDefault="00C30870" w:rsidP="00066285">
            <w:pPr>
              <w:spacing w:after="200" w:line="276" w:lineRule="auto"/>
              <w:jc w:val="center"/>
              <w:cnfStyle w:val="000000010000"/>
              <w:rPr>
                <w:rFonts w:cs="Times New Roman"/>
                <w:sz w:val="14"/>
              </w:rPr>
            </w:pPr>
            <w:r w:rsidRPr="00CD4B4D">
              <w:rPr>
                <w:rFonts w:cs="Times New Roman"/>
                <w:sz w:val="14"/>
              </w:rPr>
              <w:t>Operaciones complejas</w:t>
            </w:r>
          </w:p>
        </w:tc>
        <w:tc>
          <w:tcPr>
            <w:tcW w:w="1038" w:type="dxa"/>
            <w:hideMark/>
          </w:tcPr>
          <w:p w:rsidR="00C30870" w:rsidRPr="0027166B" w:rsidRDefault="00C30870" w:rsidP="00066285">
            <w:pPr>
              <w:spacing w:line="276" w:lineRule="auto"/>
              <w:jc w:val="center"/>
              <w:cnfStyle w:val="00000001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010000"/>
              <w:rPr>
                <w:rFonts w:cs="Times New Roman"/>
                <w:sz w:val="14"/>
              </w:rPr>
            </w:pPr>
            <w:r w:rsidRPr="00DB3A8A">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tcPr>
          <w:p w:rsidR="00C30870" w:rsidRPr="00CD4B4D" w:rsidRDefault="00C30870" w:rsidP="00066285">
            <w:pPr>
              <w:jc w:val="center"/>
              <w:cnfStyle w:val="000000010000"/>
              <w:rPr>
                <w:rFonts w:cs="Times New Roman"/>
                <w:sz w:val="14"/>
              </w:rPr>
            </w:pPr>
            <w:r>
              <w:rPr>
                <w:rFonts w:cs="Times New Roman"/>
                <w:sz w:val="14"/>
              </w:rPr>
              <w:t>-</w:t>
            </w:r>
          </w:p>
        </w:tc>
      </w:tr>
      <w:tr w:rsidR="00C30870" w:rsidRPr="00CD4B4D" w:rsidTr="00704704">
        <w:trPr>
          <w:cnfStyle w:val="00000010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100000"/>
              <w:rPr>
                <w:rFonts w:cs="Times New Roman"/>
                <w:sz w:val="14"/>
              </w:rPr>
            </w:pPr>
            <w:r w:rsidRPr="00CD4B4D">
              <w:rPr>
                <w:rFonts w:cs="Times New Roman"/>
                <w:sz w:val="14"/>
              </w:rPr>
              <w:t>Operaciones específicas del dominio</w:t>
            </w:r>
          </w:p>
        </w:tc>
        <w:tc>
          <w:tcPr>
            <w:tcW w:w="1038" w:type="dxa"/>
            <w:hideMark/>
          </w:tcPr>
          <w:p w:rsidR="00C30870" w:rsidRPr="0027166B" w:rsidRDefault="00C30870"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tcPr>
          <w:p w:rsidR="00C30870" w:rsidRPr="00CD4B4D" w:rsidRDefault="00C30870" w:rsidP="00066285">
            <w:pPr>
              <w:jc w:val="center"/>
              <w:cnfStyle w:val="000000100000"/>
              <w:rPr>
                <w:rFonts w:cs="Times New Roman"/>
                <w:sz w:val="14"/>
              </w:rPr>
            </w:pPr>
            <w:r>
              <w:rPr>
                <w:rFonts w:cs="Times New Roman"/>
                <w:sz w:val="14"/>
              </w:rPr>
              <w:t>-</w:t>
            </w:r>
          </w:p>
        </w:tc>
      </w:tr>
      <w:tr w:rsidR="00C30870" w:rsidTr="00704704">
        <w:trPr>
          <w:cnfStyle w:val="00000001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010000"/>
              <w:rPr>
                <w:rFonts w:cs="Times New Roman"/>
                <w:sz w:val="14"/>
              </w:rPr>
            </w:pPr>
            <w:r w:rsidRPr="00CD4B4D">
              <w:rPr>
                <w:rFonts w:cs="Times New Roman"/>
                <w:sz w:val="14"/>
              </w:rPr>
              <w:t>Validación local</w:t>
            </w:r>
          </w:p>
        </w:tc>
        <w:tc>
          <w:tcPr>
            <w:tcW w:w="1038" w:type="dxa"/>
            <w:hideMark/>
          </w:tcPr>
          <w:p w:rsidR="00C30870" w:rsidRPr="00DB3A8A" w:rsidRDefault="00C30870" w:rsidP="00066285">
            <w:pPr>
              <w:spacing w:line="276" w:lineRule="auto"/>
              <w:jc w:val="center"/>
              <w:cnfStyle w:val="000000010000"/>
              <w:rPr>
                <w:rFonts w:cs="Times New Roman"/>
                <w:sz w:val="14"/>
              </w:rPr>
            </w:pPr>
            <w:r w:rsidRPr="00CD4B4D">
              <w:rPr>
                <w:rFonts w:cs="Times New Roman"/>
                <w:sz w:val="14"/>
              </w:rPr>
              <w:t>s</w:t>
            </w:r>
            <w:r w:rsidRPr="0027166B">
              <w:rPr>
                <w:rFonts w:cs="Times New Roman"/>
                <w:sz w:val="14"/>
              </w:rPr>
              <w:t>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010000"/>
              <w:rPr>
                <w:rFonts w:cs="Times New Roman"/>
                <w:sz w:val="14"/>
              </w:rPr>
            </w:pPr>
            <w:r>
              <w:rPr>
                <w:rFonts w:cs="Times New Roman"/>
                <w:sz w:val="14"/>
              </w:rPr>
              <w:t>si</w:t>
            </w:r>
          </w:p>
        </w:tc>
      </w:tr>
      <w:tr w:rsidR="00C30870" w:rsidRPr="0027166B" w:rsidTr="00704704">
        <w:trPr>
          <w:cnfStyle w:val="000000100000"/>
          <w:trHeight w:val="804"/>
        </w:trPr>
        <w:tc>
          <w:tcPr>
            <w:cnfStyle w:val="001000000000"/>
            <w:tcW w:w="0" w:type="auto"/>
            <w:vMerge w:val="restart"/>
            <w:hideMark/>
          </w:tcPr>
          <w:p w:rsidR="00C30870" w:rsidRPr="0027166B" w:rsidRDefault="00C30870" w:rsidP="00066285">
            <w:pPr>
              <w:spacing w:after="200" w:line="276" w:lineRule="auto"/>
              <w:jc w:val="center"/>
              <w:rPr>
                <w:rFonts w:cs="Times New Roman"/>
                <w:b w:val="0"/>
                <w:bCs w:val="0"/>
                <w:sz w:val="14"/>
              </w:rPr>
            </w:pPr>
            <w:r w:rsidRPr="0027166B">
              <w:rPr>
                <w:rFonts w:cs="Times New Roman"/>
                <w:b w:val="0"/>
                <w:sz w:val="14"/>
              </w:rPr>
              <w:t>Presentaciones enriquecidas</w:t>
            </w:r>
          </w:p>
        </w:tc>
        <w:tc>
          <w:tcPr>
            <w:tcW w:w="1042" w:type="dxa"/>
            <w:hideMark/>
          </w:tcPr>
          <w:p w:rsidR="00C30870" w:rsidRPr="00CD4B4D" w:rsidRDefault="00C30870" w:rsidP="00066285">
            <w:pPr>
              <w:spacing w:after="200" w:line="276" w:lineRule="auto"/>
              <w:jc w:val="center"/>
              <w:cnfStyle w:val="000000100000"/>
              <w:rPr>
                <w:rFonts w:cs="Times New Roman"/>
                <w:sz w:val="14"/>
              </w:rPr>
            </w:pPr>
            <w:r w:rsidRPr="00CD4B4D">
              <w:rPr>
                <w:rFonts w:cs="Times New Roman"/>
                <w:sz w:val="14"/>
              </w:rPr>
              <w:t>Manejo de eventos en el lado cliente</w:t>
            </w:r>
          </w:p>
        </w:tc>
        <w:tc>
          <w:tcPr>
            <w:tcW w:w="1038" w:type="dxa"/>
            <w:hideMark/>
          </w:tcPr>
          <w:p w:rsidR="00C30870" w:rsidRPr="0027166B" w:rsidRDefault="00C30870"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27166B" w:rsidRDefault="00C30870"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100000"/>
              <w:rPr>
                <w:rFonts w:cs="Times New Roman"/>
                <w:sz w:val="14"/>
              </w:rPr>
            </w:pPr>
            <w:r>
              <w:rPr>
                <w:rFonts w:cs="Times New Roman"/>
                <w:sz w:val="14"/>
              </w:rPr>
              <w:t>-</w:t>
            </w:r>
          </w:p>
        </w:tc>
      </w:tr>
      <w:tr w:rsidR="00C30870" w:rsidTr="00704704">
        <w:trPr>
          <w:cnfStyle w:val="00000001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010000"/>
              <w:rPr>
                <w:rFonts w:cs="Times New Roman"/>
                <w:sz w:val="14"/>
              </w:rPr>
            </w:pPr>
            <w:r w:rsidRPr="00CD4B4D">
              <w:rPr>
                <w:rFonts w:cs="Times New Roman"/>
                <w:sz w:val="14"/>
              </w:rPr>
              <w:t>Widgets</w:t>
            </w:r>
          </w:p>
        </w:tc>
        <w:tc>
          <w:tcPr>
            <w:tcW w:w="1038" w:type="dxa"/>
            <w:hideMark/>
          </w:tcPr>
          <w:p w:rsidR="00C30870" w:rsidRPr="00DB3A8A" w:rsidRDefault="00C30870" w:rsidP="00066285">
            <w:pPr>
              <w:spacing w:line="276" w:lineRule="auto"/>
              <w:jc w:val="center"/>
              <w:cnfStyle w:val="000000010000"/>
              <w:rPr>
                <w:rFonts w:cs="Times New Roman"/>
                <w:sz w:val="14"/>
              </w:rPr>
            </w:pPr>
            <w:r w:rsidRPr="00CD4B4D">
              <w:rPr>
                <w:rFonts w:cs="Times New Roman"/>
                <w:sz w:val="14"/>
              </w:rPr>
              <w:t>s</w:t>
            </w:r>
            <w:r w:rsidRPr="0027166B">
              <w:rPr>
                <w:rFonts w:cs="Times New Roman"/>
                <w:sz w:val="14"/>
              </w:rPr>
              <w:t>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010000"/>
              <w:rPr>
                <w:rFonts w:cs="Times New Roman"/>
                <w:sz w:val="14"/>
              </w:rPr>
            </w:pPr>
            <w:r>
              <w:rPr>
                <w:rFonts w:cs="Times New Roman"/>
                <w:sz w:val="14"/>
              </w:rPr>
              <w:t>si</w:t>
            </w:r>
          </w:p>
        </w:tc>
      </w:tr>
      <w:tr w:rsidR="00C30870" w:rsidTr="00704704">
        <w:trPr>
          <w:cnfStyle w:val="00000010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100000"/>
              <w:rPr>
                <w:rFonts w:cs="Times New Roman"/>
                <w:sz w:val="14"/>
              </w:rPr>
            </w:pPr>
            <w:r w:rsidRPr="00CD4B4D">
              <w:rPr>
                <w:rFonts w:cs="Times New Roman"/>
                <w:sz w:val="14"/>
              </w:rPr>
              <w:t xml:space="preserve">Paradigma de </w:t>
            </w:r>
            <w:r w:rsidRPr="00CD4B4D">
              <w:rPr>
                <w:rFonts w:cs="Times New Roman"/>
                <w:sz w:val="14"/>
              </w:rPr>
              <w:lastRenderedPageBreak/>
              <w:t>página única</w:t>
            </w:r>
          </w:p>
        </w:tc>
        <w:tc>
          <w:tcPr>
            <w:tcW w:w="1038" w:type="dxa"/>
            <w:hideMark/>
          </w:tcPr>
          <w:p w:rsidR="00C30870" w:rsidRPr="00DB3A8A" w:rsidRDefault="00C30870" w:rsidP="00066285">
            <w:pPr>
              <w:spacing w:line="276" w:lineRule="auto"/>
              <w:jc w:val="center"/>
              <w:cnfStyle w:val="000000100000"/>
              <w:rPr>
                <w:rFonts w:cs="Times New Roman"/>
                <w:sz w:val="14"/>
              </w:rPr>
            </w:pPr>
            <w:r w:rsidRPr="00CD4B4D">
              <w:rPr>
                <w:rFonts w:cs="Times New Roman"/>
                <w:sz w:val="14"/>
              </w:rPr>
              <w:lastRenderedPageBreak/>
              <w:t>s</w:t>
            </w:r>
            <w:r w:rsidRPr="0027166B">
              <w:rPr>
                <w:rFonts w:cs="Times New Roman"/>
                <w:sz w:val="14"/>
              </w:rPr>
              <w:t>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si</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w:t>
            </w:r>
          </w:p>
        </w:tc>
        <w:tc>
          <w:tcPr>
            <w:tcW w:w="0" w:type="auto"/>
            <w:hideMark/>
          </w:tcPr>
          <w:p w:rsidR="00C30870" w:rsidRDefault="00C30870"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100000"/>
              <w:rPr>
                <w:rFonts w:cs="Times New Roman"/>
                <w:sz w:val="14"/>
              </w:rPr>
            </w:pPr>
            <w:r>
              <w:rPr>
                <w:rFonts w:cs="Times New Roman"/>
                <w:sz w:val="14"/>
              </w:rPr>
              <w:t>si</w:t>
            </w:r>
          </w:p>
        </w:tc>
      </w:tr>
      <w:tr w:rsidR="00C30870" w:rsidRPr="0027166B" w:rsidTr="00704704">
        <w:trPr>
          <w:cnfStyle w:val="00000001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010000"/>
              <w:rPr>
                <w:rFonts w:cs="Times New Roman"/>
                <w:sz w:val="14"/>
              </w:rPr>
            </w:pPr>
            <w:r w:rsidRPr="00CD4B4D">
              <w:rPr>
                <w:rFonts w:cs="Times New Roman"/>
                <w:sz w:val="14"/>
              </w:rPr>
              <w:t>Contenido multimedia</w:t>
            </w:r>
          </w:p>
        </w:tc>
        <w:tc>
          <w:tcPr>
            <w:tcW w:w="1038" w:type="dxa"/>
            <w:hideMark/>
          </w:tcPr>
          <w:p w:rsidR="00C30870" w:rsidRPr="0027166B" w:rsidRDefault="00C30870" w:rsidP="00066285">
            <w:pPr>
              <w:spacing w:line="276" w:lineRule="auto"/>
              <w:jc w:val="center"/>
              <w:cnfStyle w:val="00000001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010000"/>
              <w:rPr>
                <w:rFonts w:cs="Times New Roman"/>
                <w:sz w:val="14"/>
              </w:rPr>
            </w:pPr>
            <w:r w:rsidRPr="00DB3A8A">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27166B" w:rsidRDefault="00C30870"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010000"/>
              <w:rPr>
                <w:rFonts w:cs="Times New Roman"/>
                <w:sz w:val="14"/>
              </w:rPr>
            </w:pPr>
            <w:r>
              <w:rPr>
                <w:rFonts w:cs="Times New Roman"/>
                <w:sz w:val="14"/>
              </w:rPr>
              <w:t>si</w:t>
            </w:r>
          </w:p>
        </w:tc>
      </w:tr>
      <w:tr w:rsidR="00C30870" w:rsidRPr="0027166B" w:rsidTr="00704704">
        <w:trPr>
          <w:cnfStyle w:val="000000100000"/>
          <w:trHeight w:val="365"/>
        </w:trPr>
        <w:tc>
          <w:tcPr>
            <w:cnfStyle w:val="001000000000"/>
            <w:tcW w:w="0" w:type="auto"/>
            <w:vMerge w:val="restart"/>
            <w:hideMark/>
          </w:tcPr>
          <w:p w:rsidR="00C30870" w:rsidRPr="0027166B" w:rsidRDefault="00C30870" w:rsidP="00066285">
            <w:pPr>
              <w:spacing w:after="200" w:line="276" w:lineRule="auto"/>
              <w:jc w:val="center"/>
              <w:rPr>
                <w:rFonts w:cs="Times New Roman"/>
                <w:b w:val="0"/>
                <w:bCs w:val="0"/>
                <w:sz w:val="14"/>
              </w:rPr>
            </w:pPr>
            <w:r w:rsidRPr="0027166B">
              <w:rPr>
                <w:rFonts w:cs="Times New Roman"/>
                <w:b w:val="0"/>
                <w:sz w:val="14"/>
              </w:rPr>
              <w:t>Comunicación cliente servidor</w:t>
            </w:r>
          </w:p>
        </w:tc>
        <w:tc>
          <w:tcPr>
            <w:tcW w:w="1042" w:type="dxa"/>
            <w:hideMark/>
          </w:tcPr>
          <w:p w:rsidR="00C30870" w:rsidRPr="00CD4B4D" w:rsidRDefault="00C30870" w:rsidP="00066285">
            <w:pPr>
              <w:spacing w:after="200" w:line="276" w:lineRule="auto"/>
              <w:jc w:val="center"/>
              <w:cnfStyle w:val="000000100000"/>
              <w:rPr>
                <w:rFonts w:cs="Times New Roman"/>
                <w:sz w:val="14"/>
              </w:rPr>
            </w:pPr>
            <w:r w:rsidRPr="00CD4B4D">
              <w:rPr>
                <w:rFonts w:cs="Times New Roman"/>
                <w:sz w:val="14"/>
              </w:rPr>
              <w:t>Sincronización de datos</w:t>
            </w:r>
          </w:p>
        </w:tc>
        <w:tc>
          <w:tcPr>
            <w:tcW w:w="1038" w:type="dxa"/>
            <w:hideMark/>
          </w:tcPr>
          <w:p w:rsidR="00C30870" w:rsidRPr="0027166B" w:rsidRDefault="00C30870"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27166B" w:rsidRDefault="00C30870" w:rsidP="00066285">
            <w:pPr>
              <w:spacing w:line="276" w:lineRule="auto"/>
              <w:jc w:val="center"/>
              <w:cnfStyle w:val="00000010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100000"/>
              <w:rPr>
                <w:rFonts w:cs="Times New Roman"/>
                <w:sz w:val="14"/>
              </w:rPr>
            </w:pPr>
            <w:r>
              <w:rPr>
                <w:rFonts w:cs="Times New Roman"/>
                <w:sz w:val="14"/>
              </w:rPr>
              <w:t>-</w:t>
            </w:r>
          </w:p>
        </w:tc>
      </w:tr>
      <w:tr w:rsidR="00C30870" w:rsidRPr="0027166B" w:rsidTr="00704704">
        <w:trPr>
          <w:cnfStyle w:val="00000001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010000"/>
              <w:rPr>
                <w:rFonts w:cs="Times New Roman"/>
                <w:sz w:val="14"/>
              </w:rPr>
            </w:pPr>
            <w:r w:rsidRPr="00CD4B4D">
              <w:rPr>
                <w:rFonts w:cs="Times New Roman"/>
                <w:sz w:val="14"/>
              </w:rPr>
              <w:t>Obtención de actualizaciones parciales de página</w:t>
            </w:r>
          </w:p>
        </w:tc>
        <w:tc>
          <w:tcPr>
            <w:tcW w:w="1038" w:type="dxa"/>
            <w:hideMark/>
          </w:tcPr>
          <w:p w:rsidR="00C30870" w:rsidRPr="0027166B" w:rsidRDefault="00C30870" w:rsidP="00066285">
            <w:pPr>
              <w:spacing w:line="276" w:lineRule="auto"/>
              <w:jc w:val="center"/>
              <w:cnfStyle w:val="000000010000"/>
              <w:rPr>
                <w:rFonts w:cs="Times New Roman"/>
                <w:sz w:val="14"/>
              </w:rPr>
            </w:pPr>
            <w:r w:rsidRPr="0027166B">
              <w:rPr>
                <w:rFonts w:cs="Times New Roman"/>
                <w:sz w:val="14"/>
              </w:rPr>
              <w:t>si</w:t>
            </w:r>
          </w:p>
        </w:tc>
        <w:tc>
          <w:tcPr>
            <w:tcW w:w="0" w:type="auto"/>
            <w:hideMark/>
          </w:tcPr>
          <w:p w:rsidR="00C30870" w:rsidRPr="00DB3A8A" w:rsidRDefault="00C30870" w:rsidP="00066285">
            <w:pPr>
              <w:spacing w:line="276" w:lineRule="auto"/>
              <w:jc w:val="center"/>
              <w:cnfStyle w:val="000000010000"/>
              <w:rPr>
                <w:rFonts w:cs="Times New Roman"/>
                <w:sz w:val="14"/>
              </w:rPr>
            </w:pPr>
            <w:r w:rsidRPr="00DB3A8A">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010000"/>
              <w:rPr>
                <w:rFonts w:cs="Times New Roman"/>
                <w:sz w:val="14"/>
              </w:rPr>
            </w:pPr>
            <w:r w:rsidRPr="00CD4B4D">
              <w:rPr>
                <w:rFonts w:cs="Times New Roman"/>
                <w:sz w:val="14"/>
              </w:rPr>
              <w:t>si</w:t>
            </w:r>
          </w:p>
        </w:tc>
        <w:tc>
          <w:tcPr>
            <w:tcW w:w="0" w:type="auto"/>
            <w:hideMark/>
          </w:tcPr>
          <w:p w:rsidR="00C30870" w:rsidRPr="0027166B" w:rsidRDefault="00C30870" w:rsidP="00066285">
            <w:pPr>
              <w:spacing w:line="276" w:lineRule="auto"/>
              <w:jc w:val="center"/>
              <w:cnfStyle w:val="000000010000"/>
              <w:rPr>
                <w:rFonts w:cs="Times New Roman"/>
                <w:sz w:val="14"/>
              </w:rPr>
            </w:pPr>
            <w:r>
              <w:rPr>
                <w:rFonts w:cs="Times New Roman"/>
                <w:sz w:val="14"/>
              </w:rPr>
              <w:t>s</w:t>
            </w:r>
            <w:r w:rsidRPr="0027166B">
              <w:rPr>
                <w:rFonts w:cs="Times New Roman"/>
                <w:sz w:val="14"/>
              </w:rPr>
              <w:t>i</w:t>
            </w:r>
          </w:p>
        </w:tc>
        <w:tc>
          <w:tcPr>
            <w:tcW w:w="0" w:type="auto"/>
          </w:tcPr>
          <w:p w:rsidR="00C30870" w:rsidRDefault="00C30870" w:rsidP="00066285">
            <w:pPr>
              <w:jc w:val="center"/>
              <w:cnfStyle w:val="000000010000"/>
              <w:rPr>
                <w:rFonts w:cs="Times New Roman"/>
                <w:sz w:val="14"/>
              </w:rPr>
            </w:pPr>
            <w:r>
              <w:rPr>
                <w:rFonts w:cs="Times New Roman"/>
                <w:sz w:val="14"/>
              </w:rPr>
              <w:t>-</w:t>
            </w:r>
          </w:p>
        </w:tc>
      </w:tr>
      <w:tr w:rsidR="00C30870" w:rsidRPr="00CD4B4D" w:rsidTr="00704704">
        <w:trPr>
          <w:cnfStyle w:val="000000100000"/>
          <w:trHeight w:val="186"/>
        </w:trPr>
        <w:tc>
          <w:tcPr>
            <w:cnfStyle w:val="001000000000"/>
            <w:tcW w:w="0" w:type="auto"/>
            <w:vMerge/>
            <w:hideMark/>
          </w:tcPr>
          <w:p w:rsidR="00C30870" w:rsidRPr="00CD4B4D" w:rsidRDefault="00C30870" w:rsidP="00066285">
            <w:pPr>
              <w:spacing w:line="276" w:lineRule="auto"/>
              <w:rPr>
                <w:rFonts w:cs="Times New Roman"/>
                <w:b w:val="0"/>
                <w:bCs w:val="0"/>
                <w:sz w:val="14"/>
              </w:rPr>
            </w:pPr>
          </w:p>
        </w:tc>
        <w:tc>
          <w:tcPr>
            <w:tcW w:w="1042" w:type="dxa"/>
            <w:hideMark/>
          </w:tcPr>
          <w:p w:rsidR="00C30870" w:rsidRPr="00CD4B4D" w:rsidRDefault="00C30870" w:rsidP="00066285">
            <w:pPr>
              <w:spacing w:after="200" w:line="276" w:lineRule="auto"/>
              <w:jc w:val="center"/>
              <w:cnfStyle w:val="000000100000"/>
              <w:rPr>
                <w:rFonts w:cs="Times New Roman"/>
                <w:sz w:val="14"/>
              </w:rPr>
            </w:pPr>
            <w:r w:rsidRPr="00CD4B4D">
              <w:rPr>
                <w:rFonts w:cs="Times New Roman"/>
                <w:sz w:val="14"/>
              </w:rPr>
              <w:t>Push y Pull</w:t>
            </w:r>
          </w:p>
        </w:tc>
        <w:tc>
          <w:tcPr>
            <w:tcW w:w="1038" w:type="dxa"/>
            <w:hideMark/>
          </w:tcPr>
          <w:p w:rsidR="00C30870" w:rsidRPr="0027166B" w:rsidRDefault="00C30870" w:rsidP="00066285">
            <w:pPr>
              <w:spacing w:line="276" w:lineRule="auto"/>
              <w:jc w:val="center"/>
              <w:cnfStyle w:val="000000100000"/>
              <w:rPr>
                <w:rFonts w:cs="Times New Roman"/>
                <w:sz w:val="14"/>
              </w:rPr>
            </w:pPr>
            <w:r w:rsidRPr="0027166B">
              <w:rPr>
                <w:rFonts w:cs="Times New Roman"/>
                <w:sz w:val="14"/>
              </w:rPr>
              <w:t>-</w:t>
            </w:r>
          </w:p>
        </w:tc>
        <w:tc>
          <w:tcPr>
            <w:tcW w:w="0" w:type="auto"/>
            <w:hideMark/>
          </w:tcPr>
          <w:p w:rsidR="00C30870" w:rsidRPr="00DB3A8A" w:rsidRDefault="00C30870" w:rsidP="00066285">
            <w:pPr>
              <w:spacing w:line="276" w:lineRule="auto"/>
              <w:jc w:val="center"/>
              <w:cnfStyle w:val="000000100000"/>
              <w:rPr>
                <w:rFonts w:cs="Times New Roman"/>
                <w:sz w:val="14"/>
              </w:rPr>
            </w:pPr>
            <w:r w:rsidRPr="00DB3A8A">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si</w:t>
            </w:r>
          </w:p>
        </w:tc>
        <w:tc>
          <w:tcPr>
            <w:tcW w:w="0" w:type="auto"/>
            <w:hideMark/>
          </w:tcPr>
          <w:p w:rsidR="00C30870" w:rsidRPr="00CD4B4D" w:rsidRDefault="00C30870" w:rsidP="00066285">
            <w:pPr>
              <w:spacing w:line="276" w:lineRule="auto"/>
              <w:jc w:val="center"/>
              <w:cnfStyle w:val="000000100000"/>
              <w:rPr>
                <w:rFonts w:cs="Times New Roman"/>
                <w:sz w:val="14"/>
              </w:rPr>
            </w:pPr>
            <w:r w:rsidRPr="00CD4B4D">
              <w:rPr>
                <w:rFonts w:cs="Times New Roman"/>
                <w:sz w:val="14"/>
              </w:rPr>
              <w:t>-</w:t>
            </w:r>
          </w:p>
        </w:tc>
        <w:tc>
          <w:tcPr>
            <w:tcW w:w="0" w:type="auto"/>
            <w:hideMark/>
          </w:tcPr>
          <w:p w:rsidR="00C30870" w:rsidRPr="00CD4B4D" w:rsidRDefault="00C30870" w:rsidP="00066285">
            <w:pPr>
              <w:keepNext/>
              <w:spacing w:line="276" w:lineRule="auto"/>
              <w:jc w:val="center"/>
              <w:cnfStyle w:val="000000100000"/>
              <w:rPr>
                <w:rFonts w:cs="Times New Roman"/>
                <w:sz w:val="14"/>
              </w:rPr>
            </w:pPr>
            <w:r w:rsidRPr="00CD4B4D">
              <w:rPr>
                <w:rFonts w:cs="Times New Roman"/>
                <w:sz w:val="14"/>
              </w:rPr>
              <w:t>-</w:t>
            </w:r>
          </w:p>
        </w:tc>
        <w:tc>
          <w:tcPr>
            <w:tcW w:w="0" w:type="auto"/>
          </w:tcPr>
          <w:p w:rsidR="00C30870" w:rsidRPr="00CD4B4D" w:rsidRDefault="00C30870" w:rsidP="00066285">
            <w:pPr>
              <w:keepNext/>
              <w:jc w:val="center"/>
              <w:cnfStyle w:val="000000100000"/>
              <w:rPr>
                <w:rFonts w:cs="Times New Roman"/>
                <w:sz w:val="14"/>
              </w:rPr>
            </w:pPr>
            <w:r>
              <w:rPr>
                <w:rFonts w:cs="Times New Roman"/>
                <w:sz w:val="14"/>
              </w:rPr>
              <w:t>-</w:t>
            </w:r>
          </w:p>
        </w:tc>
      </w:tr>
    </w:tbl>
    <w:p w:rsidR="00C30870" w:rsidRPr="00E166AA" w:rsidRDefault="00C30870" w:rsidP="00C30870">
      <w:pPr>
        <w:pStyle w:val="Epgrafe"/>
        <w:rPr>
          <w:b w:val="0"/>
          <w:color w:val="000000" w:themeColor="text1"/>
        </w:rPr>
      </w:pPr>
      <w:bookmarkStart w:id="747" w:name="_Ref429004434"/>
      <w:r w:rsidRPr="00E166AA">
        <w:rPr>
          <w:color w:val="000000" w:themeColor="text1"/>
        </w:rPr>
        <w:t xml:space="preserve">Tabla </w:t>
      </w:r>
      <w:r w:rsidR="00251071" w:rsidRPr="00E166AA">
        <w:rPr>
          <w:color w:val="000000" w:themeColor="text1"/>
        </w:rPr>
        <w:fldChar w:fldCharType="begin"/>
      </w:r>
      <w:r w:rsidRPr="00E166AA">
        <w:rPr>
          <w:color w:val="000000" w:themeColor="text1"/>
        </w:rPr>
        <w:instrText xml:space="preserve"> SEQ Tabla \* ARABIC </w:instrText>
      </w:r>
      <w:r w:rsidR="00251071" w:rsidRPr="00E166AA">
        <w:rPr>
          <w:color w:val="000000" w:themeColor="text1"/>
        </w:rPr>
        <w:fldChar w:fldCharType="separate"/>
      </w:r>
      <w:r w:rsidRPr="00E166AA">
        <w:rPr>
          <w:noProof/>
          <w:color w:val="000000" w:themeColor="text1"/>
        </w:rPr>
        <w:t>1</w:t>
      </w:r>
      <w:r w:rsidR="00251071" w:rsidRPr="00E166AA">
        <w:rPr>
          <w:color w:val="000000" w:themeColor="text1"/>
        </w:rPr>
        <w:fldChar w:fldCharType="end"/>
      </w:r>
      <w:bookmarkEnd w:id="747"/>
      <w:r w:rsidRPr="00E166AA">
        <w:rPr>
          <w:b w:val="0"/>
          <w:color w:val="000000" w:themeColor="text1"/>
        </w:rPr>
        <w:t xml:space="preserve"> Tabla ilustrativa presentada en el capítulo 2 junto a la aproximación</w:t>
      </w:r>
      <w:r>
        <w:rPr>
          <w:b w:val="0"/>
          <w:color w:val="000000" w:themeColor="text1"/>
        </w:rPr>
        <w:t xml:space="preserve"> MoWebA lu</w:t>
      </w:r>
      <w:r w:rsidRPr="00E166AA">
        <w:rPr>
          <w:b w:val="0"/>
          <w:color w:val="000000" w:themeColor="text1"/>
        </w:rPr>
        <w:t>ego de las extensiones RIA.</w:t>
      </w:r>
    </w:p>
    <w:p w:rsidR="00C30870" w:rsidRDefault="00C30870" w:rsidP="00C30870">
      <w:r>
        <w:t>Como trabajos futuros se podrían llevar a cabo lo siguientes extensiones RIAs a MoWebA:</w:t>
      </w:r>
    </w:p>
    <w:p w:rsidR="00C30870" w:rsidRDefault="00C30870" w:rsidP="00C30870">
      <w:pPr>
        <w:pStyle w:val="Prrafodelista"/>
        <w:numPr>
          <w:ilvl w:val="0"/>
          <w:numId w:val="29"/>
        </w:numPr>
      </w:pPr>
      <w:r>
        <w:t xml:space="preserve">Agregar más propiedades a los </w:t>
      </w:r>
      <w:r w:rsidRPr="003C01C1">
        <w:rPr>
          <w:i/>
        </w:rPr>
        <w:t>widgets</w:t>
      </w:r>
      <w:r>
        <w:t xml:space="preserve"> que forman parte de la extensión al metamodelo de contenido (</w:t>
      </w:r>
      <w:r w:rsidRPr="003C01C1">
        <w:rPr>
          <w:i/>
        </w:rPr>
        <w:t>richDatePicker</w:t>
      </w:r>
      <w:r>
        <w:t xml:space="preserve">, </w:t>
      </w:r>
      <w:r>
        <w:rPr>
          <w:i/>
        </w:rPr>
        <w:t xml:space="preserve">richAutoSuggest, richAccordion, richTabs, richToolTip </w:t>
      </w:r>
      <w:r w:rsidRPr="005C1908">
        <w:t>y la</w:t>
      </w:r>
      <w:r>
        <w:t>s validaciones locales de los ca</w:t>
      </w:r>
      <w:r w:rsidRPr="005C1908">
        <w:t>mpos</w:t>
      </w:r>
      <w:r>
        <w:t>, que ofrecen las plataformas jQueryUI</w:t>
      </w:r>
      <w:r>
        <w:rPr>
          <w:rStyle w:val="Refdenotaalpie"/>
          <w:i/>
        </w:rPr>
        <w:footnoteReference w:id="37"/>
      </w:r>
      <w:r>
        <w:t xml:space="preserve"> y jQuery Validation Plugin</w:t>
      </w:r>
      <w:r>
        <w:rPr>
          <w:rStyle w:val="Refdenotaalpie"/>
        </w:rPr>
        <w:footnoteReference w:id="38"/>
      </w:r>
      <w:r>
        <w:t xml:space="preserve">. </w:t>
      </w:r>
    </w:p>
    <w:p w:rsidR="00C30870" w:rsidRDefault="00C30870" w:rsidP="00C30870">
      <w:pPr>
        <w:pStyle w:val="Prrafodelista"/>
        <w:numPr>
          <w:ilvl w:val="0"/>
          <w:numId w:val="29"/>
        </w:numPr>
      </w:pPr>
      <w:r>
        <w:t xml:space="preserve">Agregar más </w:t>
      </w:r>
      <w:r w:rsidRPr="003C01C1">
        <w:rPr>
          <w:i/>
        </w:rPr>
        <w:t>widgets</w:t>
      </w:r>
      <w:r>
        <w:t xml:space="preserve"> interactivos al metamodelo de contenido como por ejemplo el </w:t>
      </w:r>
      <w:r w:rsidRPr="003C01C1">
        <w:rPr>
          <w:i/>
        </w:rPr>
        <w:t>dialog</w:t>
      </w:r>
      <w:r>
        <w:t xml:space="preserve">, </w:t>
      </w:r>
      <w:r w:rsidRPr="003C01C1">
        <w:rPr>
          <w:i/>
        </w:rPr>
        <w:t>menú,</w:t>
      </w:r>
      <w:r>
        <w:t xml:space="preserve"> </w:t>
      </w:r>
      <w:r w:rsidRPr="003C01C1">
        <w:rPr>
          <w:i/>
        </w:rPr>
        <w:t>progressbar</w:t>
      </w:r>
      <w:r>
        <w:t xml:space="preserve">, </w:t>
      </w:r>
      <w:r w:rsidRPr="003C01C1">
        <w:rPr>
          <w:i/>
        </w:rPr>
        <w:t>selectmenú</w:t>
      </w:r>
      <w:r>
        <w:t xml:space="preserve">, </w:t>
      </w:r>
      <w:r w:rsidRPr="003C01C1">
        <w:rPr>
          <w:i/>
        </w:rPr>
        <w:t>slider</w:t>
      </w:r>
      <w:r>
        <w:t xml:space="preserve"> y </w:t>
      </w:r>
      <w:r w:rsidRPr="003C01C1">
        <w:rPr>
          <w:i/>
        </w:rPr>
        <w:t>spinner</w:t>
      </w:r>
      <w:r>
        <w:rPr>
          <w:i/>
        </w:rPr>
        <w:t xml:space="preserve"> </w:t>
      </w:r>
      <w:r>
        <w:t>que también forman parte de jQueryUI.</w:t>
      </w:r>
    </w:p>
    <w:p w:rsidR="00C30870" w:rsidRDefault="00C30870" w:rsidP="00C30870">
      <w:pPr>
        <w:pStyle w:val="Prrafodelista"/>
        <w:numPr>
          <w:ilvl w:val="0"/>
          <w:numId w:val="29"/>
        </w:numPr>
      </w:pPr>
      <w:r>
        <w:t>Agregar a la capa de navegación extensiones para ofrecer una interacción asíncrona entre los lados cliente y servidor para cubrir el refrescado parcial de las páginas.</w:t>
      </w:r>
    </w:p>
    <w:p w:rsidR="00C30870" w:rsidRPr="00290EA5" w:rsidRDefault="00C30870" w:rsidP="00C30870">
      <w:pPr>
        <w:pStyle w:val="Prrafodelista"/>
        <w:numPr>
          <w:ilvl w:val="0"/>
          <w:numId w:val="29"/>
        </w:numPr>
        <w:rPr>
          <w:i/>
        </w:rPr>
      </w:pPr>
      <w:r>
        <w:t xml:space="preserve">Separar en el modelo de dominio las entidades, que pueden ser alojadas en lado cliente y servidor para lograr persistencia de datos en el lado cliente. </w:t>
      </w:r>
    </w:p>
    <w:p w:rsidR="00C30870" w:rsidRPr="00C6401F" w:rsidRDefault="00C30870" w:rsidP="00C30870">
      <w:pPr>
        <w:pStyle w:val="Prrafodelista"/>
        <w:numPr>
          <w:ilvl w:val="0"/>
          <w:numId w:val="29"/>
        </w:numPr>
        <w:rPr>
          <w:i/>
        </w:rPr>
      </w:pPr>
      <w:r>
        <w:t>Validar la propuesta llevando a cabo transformaciones a otras plataformas destino.</w:t>
      </w:r>
    </w:p>
    <w:p w:rsidR="00C30870" w:rsidRPr="00AC6FAD" w:rsidRDefault="00C30870" w:rsidP="00C30870">
      <w:pPr>
        <w:pStyle w:val="Prrafodelista"/>
        <w:numPr>
          <w:ilvl w:val="0"/>
          <w:numId w:val="29"/>
        </w:numPr>
        <w:rPr>
          <w:i/>
        </w:rPr>
      </w:pPr>
      <w:r>
        <w:t>Efectuar la validación de la propuesta de extensión RIA a la capa de presentación de MoWebA, con un caso de estudio formal, detalladamente planeado, en la que participe una población más grande de personas. Esto sería interesante ya que se minimizarían en gran medida las amenazas a la validez existentes en la ilustración de caso de estudio actual.</w:t>
      </w:r>
    </w:p>
    <w:p w:rsidR="00C30870" w:rsidRDefault="00C30870" w:rsidP="00C30870">
      <w:pPr>
        <w:jc w:val="both"/>
      </w:pPr>
    </w:p>
    <w:p w:rsidR="001A4EC2" w:rsidRDefault="001A4EC2" w:rsidP="003A649F">
      <w:pPr>
        <w:spacing w:before="240"/>
        <w:jc w:val="both"/>
      </w:pPr>
    </w:p>
    <w:p w:rsidR="00066285" w:rsidRDefault="00066285" w:rsidP="003A649F">
      <w:pPr>
        <w:spacing w:before="240"/>
        <w:jc w:val="both"/>
      </w:pPr>
    </w:p>
    <w:p w:rsidR="0010406F" w:rsidRDefault="0010406F" w:rsidP="003A649F">
      <w:pPr>
        <w:spacing w:before="240"/>
        <w:jc w:val="both"/>
      </w:pPr>
    </w:p>
    <w:p w:rsidR="00704704" w:rsidRDefault="00704704" w:rsidP="003A649F">
      <w:pPr>
        <w:spacing w:before="240"/>
        <w:jc w:val="both"/>
      </w:pPr>
    </w:p>
    <w:p w:rsidR="00AB1D4F" w:rsidRPr="00AB1D4F" w:rsidRDefault="00AB1D4F" w:rsidP="00AB1D4F">
      <w:pPr>
        <w:jc w:val="both"/>
        <w:rPr>
          <w:rFonts w:cstheme="minorHAnsi"/>
          <w:b/>
          <w:color w:val="000000"/>
          <w:sz w:val="36"/>
          <w:szCs w:val="20"/>
          <w:lang w:val="en-US"/>
        </w:rPr>
      </w:pPr>
      <w:bookmarkStart w:id="748" w:name="BIB__bib"/>
      <w:r w:rsidRPr="00AB1D4F">
        <w:rPr>
          <w:rFonts w:cstheme="minorHAnsi"/>
          <w:b/>
          <w:color w:val="000000"/>
          <w:sz w:val="36"/>
          <w:szCs w:val="20"/>
          <w:lang w:val="en-US"/>
        </w:rPr>
        <w:lastRenderedPageBreak/>
        <w:t>BIBLIOGRAFÍA</w:t>
      </w:r>
    </w:p>
    <w:p w:rsidR="00AB1D4F" w:rsidRPr="00066285" w:rsidRDefault="00AB1D4F" w:rsidP="00AB1D4F">
      <w:pPr>
        <w:jc w:val="both"/>
        <w:rPr>
          <w:rFonts w:cstheme="minorHAnsi"/>
          <w:color w:val="000000"/>
          <w:szCs w:val="20"/>
          <w:lang w:val="en-US"/>
        </w:rPr>
      </w:pPr>
      <w:r w:rsidRPr="00AB1D4F">
        <w:rPr>
          <w:rFonts w:cstheme="minorHAnsi"/>
          <w:color w:val="000000"/>
          <w:szCs w:val="20"/>
          <w:lang w:val="en-US"/>
        </w:rPr>
        <w:t>[</w:t>
      </w:r>
      <w:bookmarkStart w:id="749" w:name="BIB_ginige2001"/>
      <w:r w:rsidRPr="00AB1D4F">
        <w:rPr>
          <w:rFonts w:cstheme="minorHAnsi"/>
          <w:color w:val="000000"/>
          <w:szCs w:val="20"/>
          <w:lang w:val="en-US"/>
        </w:rPr>
        <w:t>1</w:t>
      </w:r>
      <w:bookmarkStart w:id="750" w:name="B4B_ginige2001"/>
      <w:bookmarkEnd w:id="749"/>
      <w:bookmarkEnd w:id="750"/>
      <w:r w:rsidRPr="00AB1D4F">
        <w:rPr>
          <w:rFonts w:cstheme="minorHAnsi"/>
          <w:color w:val="000000"/>
          <w:szCs w:val="20"/>
          <w:lang w:val="en-US"/>
        </w:rPr>
        <w:t>]</w:t>
      </w:r>
      <w:r w:rsidRPr="00AB1D4F">
        <w:rPr>
          <w:rFonts w:cstheme="minorHAnsi"/>
          <w:color w:val="000000"/>
          <w:szCs w:val="20"/>
          <w:lang w:val="en-US"/>
        </w:rPr>
        <w:tab/>
        <w:t xml:space="preserve">Ginige A and Murugesan S. Guest editors’ introduction: The essence of web engineering— managing the diversity and complexity of web application development. </w:t>
      </w:r>
      <w:r w:rsidRPr="00066285">
        <w:rPr>
          <w:rFonts w:cstheme="minorHAnsi"/>
          <w:i/>
          <w:color w:val="000000"/>
          <w:szCs w:val="20"/>
          <w:lang w:val="en-US"/>
        </w:rPr>
        <w:t>IEEE MultiMedia</w:t>
      </w:r>
      <w:r w:rsidRPr="00066285">
        <w:rPr>
          <w:rFonts w:cstheme="minorHAnsi"/>
          <w:color w:val="000000"/>
          <w:szCs w:val="20"/>
          <w:lang w:val="en-US"/>
        </w:rPr>
        <w:t>, 8(2):22–25, Apr 2001.</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51" w:name="BIB_c2012"/>
      <w:r w:rsidRPr="00066285">
        <w:rPr>
          <w:rFonts w:cstheme="minorHAnsi"/>
          <w:color w:val="000000"/>
          <w:szCs w:val="20"/>
          <w:lang w:val="en-US"/>
        </w:rPr>
        <w:t>2</w:t>
      </w:r>
      <w:bookmarkStart w:id="752" w:name="B4B_c2012"/>
      <w:bookmarkEnd w:id="751"/>
      <w:bookmarkEnd w:id="752"/>
      <w:r w:rsidRPr="00066285">
        <w:rPr>
          <w:rFonts w:cstheme="minorHAnsi"/>
          <w:color w:val="000000"/>
          <w:szCs w:val="20"/>
          <w:lang w:val="en-US"/>
        </w:rPr>
        <w:t>]</w:t>
      </w:r>
      <w:r w:rsidRPr="00066285">
        <w:rPr>
          <w:rFonts w:cstheme="minorHAnsi"/>
          <w:color w:val="000000"/>
          <w:szCs w:val="20"/>
          <w:lang w:val="en-US"/>
        </w:rPr>
        <w:tab/>
        <w:t xml:space="preserve">Wohlin C, Runeson P, Host M, Ohlsson M C, Regnell B, and Wesslén A. </w:t>
      </w:r>
      <w:r w:rsidRPr="00066285">
        <w:rPr>
          <w:rFonts w:cstheme="minorHAnsi"/>
          <w:i/>
          <w:color w:val="000000"/>
          <w:szCs w:val="20"/>
          <w:lang w:val="en-US"/>
        </w:rPr>
        <w:t>Experimentation in Software Engineering</w:t>
      </w:r>
      <w:r w:rsidRPr="00066285">
        <w:rPr>
          <w:rFonts w:cstheme="minorHAnsi"/>
          <w:color w:val="000000"/>
          <w:szCs w:val="20"/>
          <w:lang w:val="en-US"/>
        </w:rPr>
        <w:t xml:space="preserve">, volume ISBN 978-3-642-29043-5. </w:t>
      </w:r>
      <w:proofErr w:type="gramStart"/>
      <w:r w:rsidRPr="00066285">
        <w:rPr>
          <w:rFonts w:cstheme="minorHAnsi"/>
          <w:color w:val="000000"/>
          <w:szCs w:val="20"/>
          <w:lang w:val="en-US"/>
        </w:rPr>
        <w:t>Springer, 1 edition, 2012.</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53" w:name="BIB_e2014"/>
      <w:r w:rsidRPr="00066285">
        <w:rPr>
          <w:rFonts w:cstheme="minorHAnsi"/>
          <w:color w:val="000000"/>
          <w:szCs w:val="20"/>
          <w:lang w:val="en-US"/>
        </w:rPr>
        <w:t>3</w:t>
      </w:r>
      <w:bookmarkStart w:id="754" w:name="B4B_e2014"/>
      <w:bookmarkEnd w:id="753"/>
      <w:bookmarkEnd w:id="754"/>
      <w:r w:rsidRPr="00066285">
        <w:rPr>
          <w:rFonts w:cstheme="minorHAnsi"/>
          <w:color w:val="000000"/>
          <w:szCs w:val="20"/>
          <w:lang w:val="en-US"/>
        </w:rPr>
        <w:t>]</w:t>
      </w:r>
      <w:r w:rsidRPr="00066285">
        <w:rPr>
          <w:rFonts w:cstheme="minorHAnsi"/>
          <w:color w:val="000000"/>
          <w:szCs w:val="20"/>
          <w:lang w:val="en-US"/>
        </w:rPr>
        <w:tab/>
        <w:t xml:space="preserve">Freeman E, Robson E, Sierra K, and Bates B. </w:t>
      </w:r>
      <w:r w:rsidRPr="00066285">
        <w:rPr>
          <w:rFonts w:cstheme="minorHAnsi"/>
          <w:i/>
          <w:color w:val="000000"/>
          <w:szCs w:val="20"/>
          <w:lang w:val="en-US"/>
        </w:rPr>
        <w:t>Head first Design Patterns</w:t>
      </w:r>
      <w:r w:rsidRPr="00066285">
        <w:rPr>
          <w:rFonts w:cstheme="minorHAnsi"/>
          <w:color w:val="000000"/>
          <w:szCs w:val="20"/>
          <w:lang w:val="en-US"/>
        </w:rPr>
        <w:t xml:space="preserve">, volume ISBN 978-0-5960-07126. </w:t>
      </w:r>
      <w:proofErr w:type="gramStart"/>
      <w:r w:rsidRPr="00066285">
        <w:rPr>
          <w:rFonts w:cstheme="minorHAnsi"/>
          <w:color w:val="000000"/>
          <w:szCs w:val="20"/>
          <w:lang w:val="en-US"/>
        </w:rPr>
        <w:t>O’ Reilly Media, 2014.</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55" w:name="BIB_valverde2008"/>
      <w:r w:rsidRPr="00066285">
        <w:rPr>
          <w:rFonts w:cstheme="minorHAnsi"/>
          <w:color w:val="000000"/>
          <w:szCs w:val="20"/>
          <w:lang w:val="en-US"/>
        </w:rPr>
        <w:t>4</w:t>
      </w:r>
      <w:bookmarkStart w:id="756" w:name="B4B_valverde2008"/>
      <w:bookmarkEnd w:id="755"/>
      <w:bookmarkEnd w:id="756"/>
      <w:r w:rsidRPr="00066285">
        <w:rPr>
          <w:rFonts w:cstheme="minorHAnsi"/>
          <w:color w:val="000000"/>
          <w:szCs w:val="20"/>
          <w:lang w:val="en-US"/>
        </w:rPr>
        <w:t>]</w:t>
      </w:r>
      <w:r w:rsidRPr="00066285">
        <w:rPr>
          <w:rFonts w:cstheme="minorHAnsi"/>
          <w:color w:val="000000"/>
          <w:szCs w:val="20"/>
          <w:lang w:val="en-US"/>
        </w:rPr>
        <w:tab/>
        <w:t xml:space="preserve">Valverde F and Pastor O. Applying interaction patterns. </w:t>
      </w:r>
      <w:proofErr w:type="gramStart"/>
      <w:r w:rsidRPr="00066285">
        <w:rPr>
          <w:rFonts w:cstheme="minorHAnsi"/>
          <w:color w:val="000000"/>
          <w:szCs w:val="20"/>
          <w:lang w:val="en-US"/>
        </w:rPr>
        <w:t xml:space="preserve">In </w:t>
      </w:r>
      <w:r w:rsidRPr="00066285">
        <w:rPr>
          <w:rFonts w:cstheme="minorHAnsi"/>
          <w:i/>
          <w:color w:val="000000"/>
          <w:szCs w:val="20"/>
          <w:lang w:val="en-US"/>
        </w:rPr>
        <w:t>Towards a Model-Driven Approach for Rich Internet Applications Development.Proc.</w:t>
      </w:r>
      <w:proofErr w:type="gramEnd"/>
      <w:r w:rsidRPr="00066285">
        <w:rPr>
          <w:rFonts w:cstheme="minorHAnsi"/>
          <w:i/>
          <w:color w:val="000000"/>
          <w:szCs w:val="20"/>
          <w:lang w:val="en-US"/>
        </w:rPr>
        <w:t xml:space="preserve"> </w:t>
      </w:r>
      <w:proofErr w:type="gramStart"/>
      <w:r w:rsidRPr="00066285">
        <w:rPr>
          <w:rFonts w:cstheme="minorHAnsi"/>
          <w:i/>
          <w:color w:val="000000"/>
          <w:szCs w:val="20"/>
          <w:lang w:val="en-US"/>
        </w:rPr>
        <w:t>7th Int. Workshop.</w:t>
      </w:r>
      <w:proofErr w:type="gramEnd"/>
      <w:r w:rsidRPr="00066285">
        <w:rPr>
          <w:rFonts w:cstheme="minorHAnsi"/>
          <w:i/>
          <w:color w:val="000000"/>
          <w:szCs w:val="20"/>
          <w:lang w:val="en-US"/>
        </w:rPr>
        <w:t xml:space="preserve"> </w:t>
      </w:r>
      <w:proofErr w:type="gramStart"/>
      <w:r w:rsidRPr="00066285">
        <w:rPr>
          <w:rFonts w:cstheme="minorHAnsi"/>
          <w:i/>
          <w:color w:val="000000"/>
          <w:szCs w:val="20"/>
          <w:lang w:val="en-US"/>
        </w:rPr>
        <w:t>on</w:t>
      </w:r>
      <w:proofErr w:type="gramEnd"/>
      <w:r w:rsidRPr="00066285">
        <w:rPr>
          <w:rFonts w:cstheme="minorHAnsi"/>
          <w:i/>
          <w:color w:val="000000"/>
          <w:szCs w:val="20"/>
          <w:lang w:val="en-US"/>
        </w:rPr>
        <w:t xml:space="preserve"> Web-Oriented Software technologies</w:t>
      </w:r>
      <w:r w:rsidRPr="00066285">
        <w:rPr>
          <w:rFonts w:cstheme="minorHAnsi"/>
          <w:color w:val="000000"/>
          <w:szCs w:val="20"/>
          <w:lang w:val="en-US"/>
        </w:rPr>
        <w:t>, IWWOST 2008, 2008.</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57" w:name="BIB_martinez_2druiz2006"/>
      <w:r w:rsidRPr="00066285">
        <w:rPr>
          <w:rFonts w:cstheme="minorHAnsi"/>
          <w:color w:val="000000"/>
          <w:szCs w:val="20"/>
          <w:lang w:val="en-US"/>
        </w:rPr>
        <w:t>5</w:t>
      </w:r>
      <w:bookmarkStart w:id="758" w:name="B4B_martinez_2druiz2006"/>
      <w:bookmarkEnd w:id="757"/>
      <w:bookmarkEnd w:id="758"/>
      <w:r w:rsidRPr="00066285">
        <w:rPr>
          <w:rFonts w:cstheme="minorHAnsi"/>
          <w:color w:val="000000"/>
          <w:szCs w:val="20"/>
          <w:lang w:val="en-US"/>
        </w:rPr>
        <w:t>]</w:t>
      </w:r>
      <w:r w:rsidRPr="00066285">
        <w:rPr>
          <w:rFonts w:cstheme="minorHAnsi"/>
          <w:color w:val="000000"/>
          <w:szCs w:val="20"/>
          <w:lang w:val="en-US"/>
        </w:rPr>
        <w:tab/>
        <w:t xml:space="preserve">Martinez-Ruiz F J, Arteaga J M, Vanderdonckt J, Gonzalez-Calleros. </w:t>
      </w:r>
      <w:proofErr w:type="gramStart"/>
      <w:r w:rsidRPr="00066285">
        <w:rPr>
          <w:rFonts w:cstheme="minorHAnsi"/>
          <w:color w:val="000000"/>
          <w:szCs w:val="20"/>
          <w:lang w:val="en-US"/>
        </w:rPr>
        <w:t>J M, and Mendoza R.</w:t>
      </w:r>
      <w:proofErr w:type="gramEnd"/>
      <w:r w:rsidRPr="00066285">
        <w:rPr>
          <w:rFonts w:cstheme="minorHAnsi"/>
          <w:color w:val="000000"/>
          <w:szCs w:val="20"/>
          <w:lang w:val="en-US"/>
        </w:rPr>
        <w:t xml:space="preserve"> A first draft of a model-driven method for designing graphical user interfaces of rich internet applications. In </w:t>
      </w:r>
      <w:r w:rsidRPr="00066285">
        <w:rPr>
          <w:rFonts w:cstheme="minorHAnsi"/>
          <w:i/>
          <w:color w:val="000000"/>
          <w:szCs w:val="20"/>
          <w:lang w:val="en-US"/>
        </w:rPr>
        <w:t>Proceedings of the Fourth Latin American Web Congress</w:t>
      </w:r>
      <w:r w:rsidRPr="00066285">
        <w:rPr>
          <w:rFonts w:cstheme="minorHAnsi"/>
          <w:color w:val="000000"/>
          <w:szCs w:val="20"/>
          <w:lang w:val="en-US"/>
        </w:rPr>
        <w:t xml:space="preserve">, LA-WEB ’06, pages 32–38, Washington, DC, USA, 2006. </w:t>
      </w:r>
      <w:proofErr w:type="gramStart"/>
      <w:r w:rsidRPr="00066285">
        <w:rPr>
          <w:rFonts w:cstheme="minorHAnsi"/>
          <w:color w:val="000000"/>
          <w:szCs w:val="20"/>
          <w:lang w:val="en-US"/>
        </w:rPr>
        <w:t>IEEE Computer Society.</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59" w:name="BIB_martinez_2druiz2010"/>
      <w:r w:rsidRPr="00066285">
        <w:rPr>
          <w:rFonts w:cstheme="minorHAnsi"/>
          <w:color w:val="000000"/>
          <w:szCs w:val="20"/>
          <w:lang w:val="en-US"/>
        </w:rPr>
        <w:t>6</w:t>
      </w:r>
      <w:bookmarkStart w:id="760" w:name="B4B_martinez_2druiz2010"/>
      <w:bookmarkEnd w:id="759"/>
      <w:bookmarkEnd w:id="760"/>
      <w:r w:rsidRPr="00066285">
        <w:rPr>
          <w:rFonts w:cstheme="minorHAnsi"/>
          <w:color w:val="000000"/>
          <w:szCs w:val="20"/>
          <w:lang w:val="en-US"/>
        </w:rPr>
        <w:t>]</w:t>
      </w:r>
      <w:r w:rsidRPr="00066285">
        <w:rPr>
          <w:rFonts w:cstheme="minorHAnsi"/>
          <w:color w:val="000000"/>
          <w:szCs w:val="20"/>
          <w:lang w:val="en-US"/>
        </w:rPr>
        <w:tab/>
        <w:t xml:space="preserve">Martínez-Ruiz F J. </w:t>
      </w:r>
      <w:proofErr w:type="gramStart"/>
      <w:r w:rsidRPr="00066285">
        <w:rPr>
          <w:rFonts w:cstheme="minorHAnsi"/>
          <w:i/>
          <w:color w:val="000000"/>
          <w:szCs w:val="20"/>
          <w:lang w:val="en-US"/>
        </w:rPr>
        <w:t>A Development Method for User Interfaces of Rich Internet Applications</w:t>
      </w:r>
      <w:r w:rsidRPr="00066285">
        <w:rPr>
          <w:rFonts w:cstheme="minorHAnsi"/>
          <w:color w:val="000000"/>
          <w:szCs w:val="20"/>
          <w:lang w:val="en-US"/>
        </w:rPr>
        <w:t>.</w:t>
      </w:r>
      <w:proofErr w:type="gramEnd"/>
      <w:r w:rsidRPr="00066285">
        <w:rPr>
          <w:rFonts w:cstheme="minorHAnsi"/>
          <w:color w:val="000000"/>
          <w:szCs w:val="20"/>
          <w:lang w:val="en-US"/>
        </w:rPr>
        <w:t xml:space="preserve"> </w:t>
      </w:r>
      <w:proofErr w:type="gramStart"/>
      <w:r w:rsidRPr="00066285">
        <w:rPr>
          <w:rFonts w:cstheme="minorHAnsi"/>
          <w:color w:val="000000"/>
          <w:szCs w:val="20"/>
          <w:lang w:val="en-US"/>
        </w:rPr>
        <w:t>PhD thesis, Polytechnic University of Valencia, Spain, August 2010.</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61" w:name="BIB_toffetti2011"/>
      <w:r w:rsidRPr="00066285">
        <w:rPr>
          <w:rFonts w:cstheme="minorHAnsi"/>
          <w:color w:val="000000"/>
          <w:szCs w:val="20"/>
          <w:lang w:val="en-US"/>
        </w:rPr>
        <w:t>7</w:t>
      </w:r>
      <w:bookmarkStart w:id="762" w:name="B4B_toffetti2011"/>
      <w:bookmarkEnd w:id="761"/>
      <w:bookmarkEnd w:id="762"/>
      <w:r w:rsidRPr="00066285">
        <w:rPr>
          <w:rFonts w:cstheme="minorHAnsi"/>
          <w:color w:val="000000"/>
          <w:szCs w:val="20"/>
          <w:lang w:val="en-US"/>
        </w:rPr>
        <w:t>]</w:t>
      </w:r>
      <w:r w:rsidRPr="00066285">
        <w:rPr>
          <w:rFonts w:cstheme="minorHAnsi"/>
          <w:color w:val="000000"/>
          <w:szCs w:val="20"/>
          <w:lang w:val="en-US"/>
        </w:rPr>
        <w:tab/>
        <w:t xml:space="preserve">Toffetti G, Comai S, Preciado J C, and Linaje M. State-of-the art and trends in the systematic development of rich internet applications. </w:t>
      </w:r>
      <w:r w:rsidRPr="00066285">
        <w:rPr>
          <w:rFonts w:cstheme="minorHAnsi"/>
          <w:i/>
          <w:color w:val="000000"/>
          <w:szCs w:val="20"/>
          <w:lang w:val="en-US"/>
        </w:rPr>
        <w:t>J. Web Eng.</w:t>
      </w:r>
      <w:r w:rsidRPr="00066285">
        <w:rPr>
          <w:rFonts w:cstheme="minorHAnsi"/>
          <w:color w:val="000000"/>
          <w:szCs w:val="20"/>
          <w:lang w:val="en-US"/>
        </w:rPr>
        <w:t>, 10(1):70–86, March 2011.</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63" w:name="BIB_allairemacromediamarch2002"/>
      <w:r w:rsidRPr="00066285">
        <w:rPr>
          <w:rFonts w:cstheme="minorHAnsi"/>
          <w:color w:val="000000"/>
          <w:szCs w:val="20"/>
          <w:lang w:val="en-US"/>
        </w:rPr>
        <w:t>8</w:t>
      </w:r>
      <w:bookmarkStart w:id="764" w:name="B4B_allairemacromediamarch2002"/>
      <w:bookmarkEnd w:id="763"/>
      <w:bookmarkEnd w:id="764"/>
      <w:r w:rsidRPr="00066285">
        <w:rPr>
          <w:rFonts w:cstheme="minorHAnsi"/>
          <w:color w:val="000000"/>
          <w:szCs w:val="20"/>
          <w:lang w:val="en-US"/>
        </w:rPr>
        <w:t>]</w:t>
      </w:r>
      <w:r w:rsidRPr="00066285">
        <w:rPr>
          <w:rFonts w:cstheme="minorHAnsi"/>
          <w:color w:val="000000"/>
          <w:szCs w:val="20"/>
          <w:lang w:val="en-US"/>
        </w:rPr>
        <w:tab/>
        <w:t>Allaire J. Requirements for rich internet applications. http://download.macromedia.com/pub/flash/whitepapers/richclient.pdf, March 2002.</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65" w:name="BIB_gomez2000"/>
      <w:r w:rsidRPr="00066285">
        <w:rPr>
          <w:rFonts w:cstheme="minorHAnsi"/>
          <w:color w:val="000000"/>
          <w:szCs w:val="20"/>
          <w:lang w:val="en-US"/>
        </w:rPr>
        <w:t>9</w:t>
      </w:r>
      <w:bookmarkStart w:id="766" w:name="B4B_gomez2000"/>
      <w:bookmarkEnd w:id="765"/>
      <w:bookmarkEnd w:id="766"/>
      <w:r w:rsidRPr="00066285">
        <w:rPr>
          <w:rFonts w:cstheme="minorHAnsi"/>
          <w:color w:val="000000"/>
          <w:szCs w:val="20"/>
          <w:lang w:val="en-US"/>
        </w:rPr>
        <w:t>]</w:t>
      </w:r>
      <w:r w:rsidRPr="00066285">
        <w:rPr>
          <w:rFonts w:cstheme="minorHAnsi"/>
          <w:color w:val="000000"/>
          <w:szCs w:val="20"/>
          <w:lang w:val="en-US"/>
        </w:rPr>
        <w:tab/>
        <w:t xml:space="preserve">Gómez J, Cachero C, and Pastor O. Extending an object-oriented conceptual modeling approach to web application design. In </w:t>
      </w:r>
      <w:r w:rsidRPr="00066285">
        <w:rPr>
          <w:rFonts w:cstheme="minorHAnsi"/>
          <w:i/>
          <w:color w:val="000000"/>
          <w:szCs w:val="20"/>
          <w:lang w:val="en-US"/>
        </w:rPr>
        <w:t>In Proceedings of the 12th International Conference on Advanced Information Systems Engineering</w:t>
      </w:r>
      <w:r w:rsidRPr="00066285">
        <w:rPr>
          <w:rFonts w:cstheme="minorHAnsi"/>
          <w:color w:val="000000"/>
          <w:szCs w:val="20"/>
          <w:lang w:val="en-US"/>
        </w:rPr>
        <w:t xml:space="preserve">, pages 79–93. </w:t>
      </w:r>
      <w:proofErr w:type="gramStart"/>
      <w:r w:rsidRPr="00066285">
        <w:rPr>
          <w:rFonts w:cstheme="minorHAnsi"/>
          <w:color w:val="000000"/>
          <w:szCs w:val="20"/>
          <w:lang w:val="en-US"/>
        </w:rPr>
        <w:t>Springer-Verlag, 2000.</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67" w:name="BIB_wright2008"/>
      <w:r w:rsidRPr="00066285">
        <w:rPr>
          <w:rFonts w:cstheme="minorHAnsi"/>
          <w:color w:val="000000"/>
          <w:szCs w:val="20"/>
          <w:lang w:val="en-US"/>
        </w:rPr>
        <w:t>10</w:t>
      </w:r>
      <w:bookmarkStart w:id="768" w:name="B4B_wright2008"/>
      <w:bookmarkEnd w:id="767"/>
      <w:bookmarkEnd w:id="768"/>
      <w:r w:rsidRPr="00066285">
        <w:rPr>
          <w:rFonts w:cstheme="minorHAnsi"/>
          <w:color w:val="000000"/>
          <w:szCs w:val="20"/>
          <w:lang w:val="en-US"/>
        </w:rPr>
        <w:t>]</w:t>
      </w:r>
      <w:r w:rsidRPr="00066285">
        <w:rPr>
          <w:rFonts w:cstheme="minorHAnsi"/>
          <w:color w:val="000000"/>
          <w:szCs w:val="20"/>
          <w:lang w:val="en-US"/>
        </w:rPr>
        <w:tab/>
        <w:t xml:space="preserve">Wright J and Dietrich J. Survey of existing languages to model interactive web applications. In </w:t>
      </w:r>
      <w:r w:rsidRPr="00066285">
        <w:rPr>
          <w:rFonts w:cstheme="minorHAnsi"/>
          <w:i/>
          <w:color w:val="000000"/>
          <w:szCs w:val="20"/>
          <w:lang w:val="en-US"/>
        </w:rPr>
        <w:t>Proceedings of the fifth Asia-Pacific conference on Conceptual Modelling - Volume 79</w:t>
      </w:r>
      <w:r w:rsidRPr="00066285">
        <w:rPr>
          <w:rFonts w:cstheme="minorHAnsi"/>
          <w:color w:val="000000"/>
          <w:szCs w:val="20"/>
          <w:lang w:val="en-US"/>
        </w:rPr>
        <w:t>, APCCM ’08, pages 113–123, Darlinghurst, Australia, Australia, 2008. Australian Computer Society, Inc.</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69" w:name="BIB_preciado2005"/>
      <w:r w:rsidRPr="00066285">
        <w:rPr>
          <w:rFonts w:cstheme="minorHAnsi"/>
          <w:color w:val="000000"/>
          <w:szCs w:val="20"/>
          <w:lang w:val="en-US"/>
        </w:rPr>
        <w:t>11</w:t>
      </w:r>
      <w:bookmarkStart w:id="770" w:name="B4B_preciado2005"/>
      <w:bookmarkEnd w:id="769"/>
      <w:bookmarkEnd w:id="770"/>
      <w:r w:rsidRPr="00066285">
        <w:rPr>
          <w:rFonts w:cstheme="minorHAnsi"/>
          <w:color w:val="000000"/>
          <w:szCs w:val="20"/>
          <w:lang w:val="en-US"/>
        </w:rPr>
        <w:t>]</w:t>
      </w:r>
      <w:r w:rsidRPr="00066285">
        <w:rPr>
          <w:rFonts w:cstheme="minorHAnsi"/>
          <w:color w:val="000000"/>
          <w:szCs w:val="20"/>
          <w:lang w:val="en-US"/>
        </w:rPr>
        <w:tab/>
        <w:t xml:space="preserve">Preciado J C, Linaje M, Sanchez F, and Comai S. Necessity of methodologies to model rich internet applications. In </w:t>
      </w:r>
      <w:r w:rsidRPr="00066285">
        <w:rPr>
          <w:rFonts w:cstheme="minorHAnsi"/>
          <w:i/>
          <w:color w:val="000000"/>
          <w:szCs w:val="20"/>
          <w:lang w:val="en-US"/>
        </w:rPr>
        <w:t>Proceedings of the Seventh IEEE International Symposium on Web Site Evolution</w:t>
      </w:r>
      <w:r w:rsidRPr="00066285">
        <w:rPr>
          <w:rFonts w:cstheme="minorHAnsi"/>
          <w:color w:val="000000"/>
          <w:szCs w:val="20"/>
          <w:lang w:val="en-US"/>
        </w:rPr>
        <w:t xml:space="preserve">, WSE ’05, pages 7–13, Washington, DC, USA, 2005. </w:t>
      </w:r>
      <w:proofErr w:type="gramStart"/>
      <w:r w:rsidRPr="00066285">
        <w:rPr>
          <w:rFonts w:cstheme="minorHAnsi"/>
          <w:color w:val="000000"/>
          <w:szCs w:val="20"/>
          <w:lang w:val="en-US"/>
        </w:rPr>
        <w:t>IEEE Computer Society.</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71" w:name="BIB_preciado2008"/>
      <w:r w:rsidRPr="00066285">
        <w:rPr>
          <w:rFonts w:cstheme="minorHAnsi"/>
          <w:color w:val="000000"/>
          <w:szCs w:val="20"/>
          <w:lang w:val="en-US"/>
        </w:rPr>
        <w:t>12</w:t>
      </w:r>
      <w:bookmarkStart w:id="772" w:name="B4B_preciado2008"/>
      <w:bookmarkEnd w:id="771"/>
      <w:bookmarkEnd w:id="772"/>
      <w:r w:rsidRPr="00066285">
        <w:rPr>
          <w:rFonts w:cstheme="minorHAnsi"/>
          <w:color w:val="000000"/>
          <w:szCs w:val="20"/>
          <w:lang w:val="en-US"/>
        </w:rPr>
        <w:t>]</w:t>
      </w:r>
      <w:r w:rsidRPr="00066285">
        <w:rPr>
          <w:rFonts w:cstheme="minorHAnsi"/>
          <w:color w:val="000000"/>
          <w:szCs w:val="20"/>
          <w:lang w:val="en-US"/>
        </w:rPr>
        <w:tab/>
        <w:t>Preciado J C, Linaje M, Morales-Chaparro R, Sanchez-Figueroa F, Zhang G, Kroi$</w:t>
      </w:r>
      <w:r w:rsidRPr="00066285">
        <w:rPr>
          <w:rFonts w:cstheme="minorHAnsi"/>
          <w:color w:val="000000"/>
          <w:szCs w:val="20"/>
        </w:rPr>
        <w:t>β</w:t>
      </w:r>
      <w:r w:rsidRPr="00066285">
        <w:rPr>
          <w:rFonts w:cstheme="minorHAnsi"/>
          <w:color w:val="000000"/>
          <w:szCs w:val="20"/>
          <w:lang w:val="en-US"/>
        </w:rPr>
        <w:t xml:space="preserve">$ C, and Koch N. Designing rich internet applications combining uwe and rux-method. In </w:t>
      </w:r>
      <w:r w:rsidRPr="00066285">
        <w:rPr>
          <w:rFonts w:cstheme="minorHAnsi"/>
          <w:i/>
          <w:color w:val="000000"/>
          <w:szCs w:val="20"/>
          <w:lang w:val="en-US"/>
        </w:rPr>
        <w:t xml:space="preserve">Proceedings of the </w:t>
      </w:r>
      <w:r w:rsidRPr="00066285">
        <w:rPr>
          <w:rFonts w:cstheme="minorHAnsi"/>
          <w:i/>
          <w:color w:val="000000"/>
          <w:szCs w:val="20"/>
          <w:lang w:val="en-US"/>
        </w:rPr>
        <w:lastRenderedPageBreak/>
        <w:t>2008 Eighth International Conference on Web Engineering</w:t>
      </w:r>
      <w:r w:rsidRPr="00066285">
        <w:rPr>
          <w:rFonts w:cstheme="minorHAnsi"/>
          <w:color w:val="000000"/>
          <w:szCs w:val="20"/>
          <w:lang w:val="en-US"/>
        </w:rPr>
        <w:t xml:space="preserve">, ICWE ’08, pages 148–154, Washington, DC, USA, 2008. </w:t>
      </w:r>
      <w:proofErr w:type="gramStart"/>
      <w:r w:rsidRPr="00066285">
        <w:rPr>
          <w:rFonts w:cstheme="minorHAnsi"/>
          <w:color w:val="000000"/>
          <w:szCs w:val="20"/>
          <w:lang w:val="en-US"/>
        </w:rPr>
        <w:t>IEEE Computer Society.</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73" w:name="BIB_garrett"/>
      <w:r w:rsidRPr="00066285">
        <w:rPr>
          <w:rFonts w:cstheme="minorHAnsi"/>
          <w:color w:val="000000"/>
          <w:szCs w:val="20"/>
          <w:lang w:val="en-US"/>
        </w:rPr>
        <w:t>13</w:t>
      </w:r>
      <w:bookmarkStart w:id="774" w:name="B4B_garrett"/>
      <w:bookmarkEnd w:id="773"/>
      <w:bookmarkEnd w:id="774"/>
      <w:r w:rsidRPr="00066285">
        <w:rPr>
          <w:rFonts w:cstheme="minorHAnsi"/>
          <w:color w:val="000000"/>
          <w:szCs w:val="20"/>
          <w:lang w:val="en-US"/>
        </w:rPr>
        <w:t>]</w:t>
      </w:r>
      <w:r w:rsidRPr="00066285">
        <w:rPr>
          <w:rFonts w:cstheme="minorHAnsi"/>
          <w:color w:val="000000"/>
          <w:szCs w:val="20"/>
          <w:lang w:val="en-US"/>
        </w:rPr>
        <w:tab/>
        <w:t>Garrett J. J. Ajax: A new approach to web applications. http://www.adaptivepath.com/ideas/ajax-new-approach-web-applications/, February 2005.</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75" w:name="BIB_kiewe2011"/>
      <w:r w:rsidRPr="00066285">
        <w:rPr>
          <w:rFonts w:cstheme="minorHAnsi"/>
          <w:color w:val="000000"/>
          <w:szCs w:val="20"/>
          <w:lang w:val="en-US"/>
        </w:rPr>
        <w:t>14</w:t>
      </w:r>
      <w:bookmarkStart w:id="776" w:name="B4B_kiewe2011"/>
      <w:bookmarkEnd w:id="775"/>
      <w:bookmarkEnd w:id="776"/>
      <w:r w:rsidRPr="00066285">
        <w:rPr>
          <w:rFonts w:cstheme="minorHAnsi"/>
          <w:color w:val="000000"/>
          <w:szCs w:val="20"/>
          <w:lang w:val="en-US"/>
        </w:rPr>
        <w:t>]</w:t>
      </w:r>
      <w:r w:rsidRPr="00066285">
        <w:rPr>
          <w:rFonts w:cstheme="minorHAnsi"/>
          <w:color w:val="000000"/>
          <w:szCs w:val="20"/>
          <w:lang w:val="en-US"/>
        </w:rPr>
        <w:tab/>
        <w:t xml:space="preserve">H Kiewe. Rich internet applications: Whats the business case? </w:t>
      </w:r>
      <w:r w:rsidRPr="00066285">
        <w:rPr>
          <w:rFonts w:cstheme="minorHAnsi"/>
          <w:i/>
          <w:color w:val="000000"/>
          <w:szCs w:val="20"/>
          <w:lang w:val="en-US"/>
        </w:rPr>
        <w:t>http://es.slideshare.net/hkiewe/rich-internet-applications-whats-the-business-case-howard-kiewe-at-ajaxworld-west</w:t>
      </w:r>
      <w:r w:rsidRPr="00066285">
        <w:rPr>
          <w:rFonts w:cstheme="minorHAnsi"/>
          <w:color w:val="000000"/>
          <w:szCs w:val="20"/>
          <w:lang w:val="en-US"/>
        </w:rPr>
        <w:t>, 2011.</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77" w:name="BIB_machado2009"/>
      <w:r w:rsidRPr="00066285">
        <w:rPr>
          <w:rFonts w:cstheme="minorHAnsi"/>
          <w:color w:val="000000"/>
          <w:szCs w:val="20"/>
          <w:lang w:val="en-US"/>
        </w:rPr>
        <w:t>15</w:t>
      </w:r>
      <w:bookmarkStart w:id="778" w:name="B4B_machado2009"/>
      <w:bookmarkEnd w:id="777"/>
      <w:bookmarkEnd w:id="778"/>
      <w:r w:rsidRPr="00066285">
        <w:rPr>
          <w:rFonts w:cstheme="minorHAnsi"/>
          <w:color w:val="000000"/>
          <w:szCs w:val="20"/>
          <w:lang w:val="en-US"/>
        </w:rPr>
        <w:t>]</w:t>
      </w:r>
      <w:r w:rsidRPr="00066285">
        <w:rPr>
          <w:rFonts w:cstheme="minorHAnsi"/>
          <w:color w:val="000000"/>
          <w:szCs w:val="20"/>
          <w:lang w:val="en-US"/>
        </w:rPr>
        <w:tab/>
        <w:t xml:space="preserve">Machado L, Filho O, and Ribeiro J. Uwe-r: an extension to a web engineering methodology for rich internet applications. </w:t>
      </w:r>
      <w:proofErr w:type="gramStart"/>
      <w:r w:rsidRPr="00066285">
        <w:rPr>
          <w:rFonts w:cstheme="minorHAnsi"/>
          <w:i/>
          <w:color w:val="000000"/>
          <w:szCs w:val="20"/>
          <w:lang w:val="en-US"/>
        </w:rPr>
        <w:t>WSEAS Trans. Info.</w:t>
      </w:r>
      <w:proofErr w:type="gramEnd"/>
      <w:r w:rsidRPr="00066285">
        <w:rPr>
          <w:rFonts w:cstheme="minorHAnsi"/>
          <w:i/>
          <w:color w:val="000000"/>
          <w:szCs w:val="20"/>
          <w:lang w:val="en-US"/>
        </w:rPr>
        <w:t xml:space="preserve"> Sci. and App.</w:t>
      </w:r>
      <w:r w:rsidRPr="00066285">
        <w:rPr>
          <w:rFonts w:cstheme="minorHAnsi"/>
          <w:color w:val="000000"/>
          <w:szCs w:val="20"/>
          <w:lang w:val="en-US"/>
        </w:rPr>
        <w:t>, 6(4):601–610, April 2009.</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79" w:name="BIB_m2012"/>
      <w:r w:rsidRPr="00066285">
        <w:rPr>
          <w:rFonts w:cstheme="minorHAnsi"/>
          <w:color w:val="000000"/>
          <w:szCs w:val="20"/>
          <w:lang w:val="en-US"/>
        </w:rPr>
        <w:t>16</w:t>
      </w:r>
      <w:bookmarkStart w:id="780" w:name="B4B_m2012"/>
      <w:bookmarkEnd w:id="779"/>
      <w:bookmarkEnd w:id="780"/>
      <w:r w:rsidRPr="00066285">
        <w:rPr>
          <w:rFonts w:cstheme="minorHAnsi"/>
          <w:color w:val="000000"/>
          <w:szCs w:val="20"/>
          <w:lang w:val="en-US"/>
        </w:rPr>
        <w:t>]</w:t>
      </w:r>
      <w:r w:rsidRPr="00066285">
        <w:rPr>
          <w:rFonts w:cstheme="minorHAnsi"/>
          <w:color w:val="000000"/>
          <w:szCs w:val="20"/>
          <w:lang w:val="en-US"/>
        </w:rPr>
        <w:tab/>
        <w:t xml:space="preserve">Brambilla M, Cabot J, and Wimmer M. </w:t>
      </w:r>
      <w:r w:rsidRPr="00066285">
        <w:rPr>
          <w:rFonts w:cstheme="minorHAnsi"/>
          <w:i/>
          <w:color w:val="000000"/>
          <w:szCs w:val="20"/>
          <w:lang w:val="en-US"/>
        </w:rPr>
        <w:t>Model-Driven Software Engineering in Practice</w:t>
      </w:r>
      <w:r w:rsidRPr="00066285">
        <w:rPr>
          <w:rFonts w:cstheme="minorHAnsi"/>
          <w:color w:val="000000"/>
          <w:szCs w:val="20"/>
          <w:lang w:val="en-US"/>
        </w:rPr>
        <w:t xml:space="preserve">, volume ISBN 9781608458820. </w:t>
      </w:r>
      <w:proofErr w:type="gramStart"/>
      <w:r w:rsidRPr="00066285">
        <w:rPr>
          <w:rFonts w:cstheme="minorHAnsi"/>
          <w:color w:val="000000"/>
          <w:szCs w:val="20"/>
          <w:lang w:val="en-US"/>
        </w:rPr>
        <w:t>Morgan &amp; Claypool, 2012.</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81" w:name="BIB_mariannebusch2009"/>
      <w:r w:rsidRPr="00066285">
        <w:rPr>
          <w:rFonts w:cstheme="minorHAnsi"/>
          <w:color w:val="000000"/>
          <w:szCs w:val="20"/>
          <w:lang w:val="en-US"/>
        </w:rPr>
        <w:t>17</w:t>
      </w:r>
      <w:bookmarkStart w:id="782" w:name="B4B_mariannebusch2009"/>
      <w:bookmarkEnd w:id="781"/>
      <w:bookmarkEnd w:id="782"/>
      <w:r w:rsidRPr="00066285">
        <w:rPr>
          <w:rFonts w:cstheme="minorHAnsi"/>
          <w:color w:val="000000"/>
          <w:szCs w:val="20"/>
          <w:lang w:val="en-US"/>
        </w:rPr>
        <w:t>]</w:t>
      </w:r>
      <w:r w:rsidRPr="00066285">
        <w:rPr>
          <w:rFonts w:cstheme="minorHAnsi"/>
          <w:color w:val="000000"/>
          <w:szCs w:val="20"/>
          <w:lang w:val="en-US"/>
        </w:rPr>
        <w:tab/>
        <w:t xml:space="preserve">Busch M and Koch N. Rich internet applications state-of-the-art. </w:t>
      </w:r>
      <w:proofErr w:type="gramStart"/>
      <w:r w:rsidRPr="00066285">
        <w:rPr>
          <w:rFonts w:cstheme="minorHAnsi"/>
          <w:color w:val="000000"/>
          <w:szCs w:val="20"/>
          <w:lang w:val="en-US"/>
        </w:rPr>
        <w:t>Technical report 0902, Programming and Software Engineering Unit (PST), Institute for Informatics, Ludwig-Maximilians-Universität München, Germany, December 2009.</w:t>
      </w:r>
      <w:proofErr w:type="gramEnd"/>
    </w:p>
    <w:p w:rsidR="00AB1D4F" w:rsidRDefault="00AB1D4F" w:rsidP="00AB1D4F">
      <w:pPr>
        <w:jc w:val="both"/>
        <w:rPr>
          <w:rFonts w:cstheme="minorHAnsi"/>
          <w:color w:val="000000"/>
          <w:szCs w:val="20"/>
        </w:rPr>
      </w:pPr>
      <w:r w:rsidRPr="00066285">
        <w:rPr>
          <w:rFonts w:cstheme="minorHAnsi"/>
          <w:color w:val="000000"/>
          <w:szCs w:val="20"/>
        </w:rPr>
        <w:t>[</w:t>
      </w:r>
      <w:bookmarkStart w:id="783" w:name="BIB_gonzalez2010"/>
      <w:r w:rsidRPr="00066285">
        <w:rPr>
          <w:rFonts w:cstheme="minorHAnsi"/>
          <w:color w:val="000000"/>
          <w:szCs w:val="20"/>
        </w:rPr>
        <w:t>18</w:t>
      </w:r>
      <w:bookmarkStart w:id="784" w:name="B4B_gonzalez2010"/>
      <w:bookmarkEnd w:id="783"/>
      <w:bookmarkEnd w:id="784"/>
      <w:r w:rsidRPr="00066285">
        <w:rPr>
          <w:rFonts w:cstheme="minorHAnsi"/>
          <w:color w:val="000000"/>
          <w:szCs w:val="20"/>
        </w:rPr>
        <w:t>]</w:t>
      </w:r>
      <w:r w:rsidRPr="00066285">
        <w:rPr>
          <w:rFonts w:cstheme="minorHAnsi"/>
          <w:color w:val="000000"/>
          <w:szCs w:val="20"/>
        </w:rPr>
        <w:tab/>
        <w:t xml:space="preserve">González M, Casariego J, Bareiro J, Cernuzzi L, and Pastor O. Una propuesta mda para las perspectivas navegacional y de usuarios. In </w:t>
      </w:r>
      <w:r w:rsidRPr="00066285">
        <w:rPr>
          <w:rFonts w:cstheme="minorHAnsi"/>
          <w:i/>
          <w:color w:val="000000"/>
          <w:szCs w:val="20"/>
        </w:rPr>
        <w:t>XXXVI Conferencia Latinoamericana de Informática (CLEI) - ISBN 978-99967-612-0-1</w:t>
      </w:r>
      <w:r w:rsidRPr="00066285">
        <w:rPr>
          <w:rFonts w:cstheme="minorHAnsi"/>
          <w:color w:val="000000"/>
          <w:szCs w:val="20"/>
        </w:rPr>
        <w:t>, page 58, Asunción, Paraguay, 2010.</w:t>
      </w:r>
    </w:p>
    <w:p w:rsidR="00AB1D4F" w:rsidRDefault="00AB1D4F" w:rsidP="00AB1D4F">
      <w:pPr>
        <w:jc w:val="both"/>
        <w:rPr>
          <w:rFonts w:cstheme="minorHAnsi"/>
          <w:color w:val="000000"/>
          <w:szCs w:val="20"/>
        </w:rPr>
      </w:pPr>
      <w:r w:rsidRPr="00066285">
        <w:rPr>
          <w:rFonts w:cstheme="minorHAnsi"/>
          <w:color w:val="000000"/>
          <w:szCs w:val="20"/>
        </w:rPr>
        <w:t>[</w:t>
      </w:r>
      <w:bookmarkStart w:id="785" w:name="BIB_gonzalez2011"/>
      <w:r w:rsidRPr="00066285">
        <w:rPr>
          <w:rFonts w:cstheme="minorHAnsi"/>
          <w:color w:val="000000"/>
          <w:szCs w:val="20"/>
        </w:rPr>
        <w:t>19</w:t>
      </w:r>
      <w:bookmarkStart w:id="786" w:name="B4B_gonzalez2011"/>
      <w:bookmarkEnd w:id="785"/>
      <w:bookmarkEnd w:id="786"/>
      <w:r w:rsidRPr="00066285">
        <w:rPr>
          <w:rFonts w:cstheme="minorHAnsi"/>
          <w:color w:val="000000"/>
          <w:szCs w:val="20"/>
        </w:rPr>
        <w:t>]</w:t>
      </w:r>
      <w:r w:rsidRPr="00066285">
        <w:rPr>
          <w:rFonts w:cstheme="minorHAnsi"/>
          <w:color w:val="000000"/>
          <w:szCs w:val="20"/>
        </w:rPr>
        <w:tab/>
        <w:t xml:space="preserve">González M, Cernuzzi L, and Pastor O. Una aproximación para aplicaciones web: Moweba. In </w:t>
      </w:r>
      <w:r w:rsidRPr="00066285">
        <w:rPr>
          <w:rFonts w:cstheme="minorHAnsi"/>
          <w:i/>
          <w:color w:val="000000"/>
          <w:szCs w:val="20"/>
        </w:rPr>
        <w:t>XIV Congreso Iberoamericano en Software Engineering – CibSE</w:t>
      </w:r>
      <w:r w:rsidRPr="00066285">
        <w:rPr>
          <w:rFonts w:cstheme="minorHAnsi"/>
          <w:color w:val="000000"/>
          <w:szCs w:val="20"/>
        </w:rPr>
        <w:t>, Río de Janeiro, Brasil, 2011.</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87" w:name="BIB_trigueros2007"/>
      <w:r w:rsidRPr="00066285">
        <w:rPr>
          <w:rFonts w:cstheme="minorHAnsi"/>
          <w:color w:val="000000"/>
          <w:szCs w:val="20"/>
          <w:lang w:val="en-US"/>
        </w:rPr>
        <w:t>20</w:t>
      </w:r>
      <w:bookmarkStart w:id="788" w:name="B4B_trigueros2007"/>
      <w:bookmarkEnd w:id="787"/>
      <w:bookmarkEnd w:id="788"/>
      <w:r w:rsidRPr="00066285">
        <w:rPr>
          <w:rFonts w:cstheme="minorHAnsi"/>
          <w:color w:val="000000"/>
          <w:szCs w:val="20"/>
          <w:lang w:val="en-US"/>
        </w:rPr>
        <w:t>]</w:t>
      </w:r>
      <w:r w:rsidRPr="00066285">
        <w:rPr>
          <w:rFonts w:cstheme="minorHAnsi"/>
          <w:color w:val="000000"/>
          <w:szCs w:val="20"/>
          <w:lang w:val="en-US"/>
        </w:rPr>
        <w:tab/>
        <w:t xml:space="preserve">Linaje-Trigueros M, Preciado J C, and Sanchez-Figueroa F. Engineering rich internet application user interfaces over legacy web models. </w:t>
      </w:r>
      <w:r w:rsidRPr="00066285">
        <w:rPr>
          <w:rFonts w:cstheme="minorHAnsi"/>
          <w:i/>
          <w:color w:val="000000"/>
          <w:szCs w:val="20"/>
          <w:lang w:val="en-US"/>
        </w:rPr>
        <w:t>IEEE Intern. Comput</w:t>
      </w:r>
      <w:r w:rsidRPr="00066285">
        <w:rPr>
          <w:rFonts w:cstheme="minorHAnsi"/>
          <w:color w:val="000000"/>
          <w:szCs w:val="20"/>
          <w:lang w:val="en-US"/>
        </w:rPr>
        <w:t>, 11(6):53–59, November 2007.</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89" w:name="BIB_urbieta2007"/>
      <w:r w:rsidRPr="00066285">
        <w:rPr>
          <w:rFonts w:cstheme="minorHAnsi"/>
          <w:color w:val="000000"/>
          <w:szCs w:val="20"/>
          <w:lang w:val="en-US"/>
        </w:rPr>
        <w:t>21</w:t>
      </w:r>
      <w:bookmarkStart w:id="790" w:name="B4B_urbieta2007"/>
      <w:bookmarkEnd w:id="789"/>
      <w:bookmarkEnd w:id="790"/>
      <w:r w:rsidRPr="00066285">
        <w:rPr>
          <w:rFonts w:cstheme="minorHAnsi"/>
          <w:color w:val="000000"/>
          <w:szCs w:val="20"/>
          <w:lang w:val="en-US"/>
        </w:rPr>
        <w:t>]</w:t>
      </w:r>
      <w:r w:rsidRPr="00066285">
        <w:rPr>
          <w:rFonts w:cstheme="minorHAnsi"/>
          <w:color w:val="000000"/>
          <w:szCs w:val="20"/>
          <w:lang w:val="en-US"/>
        </w:rPr>
        <w:tab/>
        <w:t xml:space="preserve">Urbieta M, Rossi G, Ginzburg J, and D. Schwabe. </w:t>
      </w:r>
      <w:proofErr w:type="gramStart"/>
      <w:r w:rsidRPr="00066285">
        <w:rPr>
          <w:rFonts w:cstheme="minorHAnsi"/>
          <w:color w:val="000000"/>
          <w:szCs w:val="20"/>
          <w:lang w:val="en-US"/>
        </w:rPr>
        <w:t>Designing the interface of rich internet applications.</w:t>
      </w:r>
      <w:proofErr w:type="gramEnd"/>
      <w:r w:rsidRPr="00066285">
        <w:rPr>
          <w:rFonts w:cstheme="minorHAnsi"/>
          <w:color w:val="000000"/>
          <w:szCs w:val="20"/>
          <w:lang w:val="en-US"/>
        </w:rPr>
        <w:t xml:space="preserve"> In </w:t>
      </w:r>
      <w:r w:rsidRPr="00066285">
        <w:rPr>
          <w:rFonts w:cstheme="minorHAnsi"/>
          <w:i/>
          <w:color w:val="000000"/>
          <w:szCs w:val="20"/>
          <w:lang w:val="en-US"/>
        </w:rPr>
        <w:t>Proceedings of the 2007 Latin American Web Conference</w:t>
      </w:r>
      <w:r w:rsidRPr="00066285">
        <w:rPr>
          <w:rFonts w:cstheme="minorHAnsi"/>
          <w:color w:val="000000"/>
          <w:szCs w:val="20"/>
          <w:lang w:val="en-US"/>
        </w:rPr>
        <w:t xml:space="preserve">, LA-WEB ’07, pages 144–153, Washington, DC, USA, 2007. </w:t>
      </w:r>
      <w:proofErr w:type="gramStart"/>
      <w:r w:rsidRPr="00066285">
        <w:rPr>
          <w:rFonts w:cstheme="minorHAnsi"/>
          <w:color w:val="000000"/>
          <w:szCs w:val="20"/>
          <w:lang w:val="en-US"/>
        </w:rPr>
        <w:t>IEEE Computer Society.</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91" w:name="BIB_koch2000"/>
      <w:r w:rsidRPr="00066285">
        <w:rPr>
          <w:rFonts w:cstheme="minorHAnsi"/>
          <w:color w:val="000000"/>
          <w:szCs w:val="20"/>
          <w:lang w:val="en-US"/>
        </w:rPr>
        <w:t>22</w:t>
      </w:r>
      <w:bookmarkStart w:id="792" w:name="B4B_koch2000"/>
      <w:bookmarkEnd w:id="791"/>
      <w:bookmarkEnd w:id="792"/>
      <w:r w:rsidRPr="00066285">
        <w:rPr>
          <w:rFonts w:cstheme="minorHAnsi"/>
          <w:color w:val="000000"/>
          <w:szCs w:val="20"/>
          <w:lang w:val="en-US"/>
        </w:rPr>
        <w:t>]</w:t>
      </w:r>
      <w:r w:rsidRPr="00066285">
        <w:rPr>
          <w:rFonts w:cstheme="minorHAnsi"/>
          <w:color w:val="000000"/>
          <w:szCs w:val="20"/>
          <w:lang w:val="en-US"/>
        </w:rPr>
        <w:tab/>
        <w:t xml:space="preserve">Koch N. Hypermedia systems development based on the unified process. </w:t>
      </w:r>
      <w:proofErr w:type="gramStart"/>
      <w:r w:rsidRPr="00066285">
        <w:rPr>
          <w:rFonts w:cstheme="minorHAnsi"/>
          <w:color w:val="000000"/>
          <w:szCs w:val="20"/>
          <w:lang w:val="en-US"/>
        </w:rPr>
        <w:t>Tech. rept, Ludwig-Maximilians- Universität Munchen, Germany, 2000.</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93" w:name="BIB_koch2001"/>
      <w:r w:rsidRPr="00066285">
        <w:rPr>
          <w:rFonts w:cstheme="minorHAnsi"/>
          <w:color w:val="000000"/>
          <w:szCs w:val="20"/>
          <w:lang w:val="en-US"/>
        </w:rPr>
        <w:t>23</w:t>
      </w:r>
      <w:bookmarkStart w:id="794" w:name="B4B_koch2001"/>
      <w:bookmarkEnd w:id="793"/>
      <w:bookmarkEnd w:id="794"/>
      <w:r w:rsidRPr="00066285">
        <w:rPr>
          <w:rFonts w:cstheme="minorHAnsi"/>
          <w:color w:val="000000"/>
          <w:szCs w:val="20"/>
          <w:lang w:val="en-US"/>
        </w:rPr>
        <w:t>]</w:t>
      </w:r>
      <w:r w:rsidRPr="00066285">
        <w:rPr>
          <w:rFonts w:cstheme="minorHAnsi"/>
          <w:color w:val="000000"/>
          <w:szCs w:val="20"/>
          <w:lang w:val="en-US"/>
        </w:rPr>
        <w:tab/>
        <w:t xml:space="preserve">Koch N. </w:t>
      </w:r>
      <w:r w:rsidRPr="00066285">
        <w:rPr>
          <w:rFonts w:cstheme="minorHAnsi"/>
          <w:i/>
          <w:color w:val="000000"/>
          <w:szCs w:val="20"/>
          <w:lang w:val="en-US"/>
        </w:rPr>
        <w:t>Software Engineering for Adaptive Hypermedia Systems, Reference Model, Modeling Techniques and Development Process</w:t>
      </w:r>
      <w:r w:rsidRPr="00066285">
        <w:rPr>
          <w:rFonts w:cstheme="minorHAnsi"/>
          <w:color w:val="000000"/>
          <w:szCs w:val="20"/>
          <w:lang w:val="en-US"/>
        </w:rPr>
        <w:t xml:space="preserve">. </w:t>
      </w:r>
      <w:proofErr w:type="gramStart"/>
      <w:r w:rsidRPr="00066285">
        <w:rPr>
          <w:rFonts w:cstheme="minorHAnsi"/>
          <w:color w:val="000000"/>
          <w:szCs w:val="20"/>
          <w:lang w:val="en-US"/>
        </w:rPr>
        <w:t>PhD thesis, Verlag UNI-DRUCK, ISBN 3-87821-318-2, 2001.</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95" w:name="BIB_koch2009"/>
      <w:r w:rsidRPr="00066285">
        <w:rPr>
          <w:rFonts w:cstheme="minorHAnsi"/>
          <w:color w:val="000000"/>
          <w:szCs w:val="20"/>
          <w:lang w:val="en-US"/>
        </w:rPr>
        <w:t>24</w:t>
      </w:r>
      <w:bookmarkStart w:id="796" w:name="B4B_koch2009"/>
      <w:bookmarkEnd w:id="795"/>
      <w:bookmarkEnd w:id="796"/>
      <w:r w:rsidRPr="00066285">
        <w:rPr>
          <w:rFonts w:cstheme="minorHAnsi"/>
          <w:color w:val="000000"/>
          <w:szCs w:val="20"/>
          <w:lang w:val="en-US"/>
        </w:rPr>
        <w:t>]</w:t>
      </w:r>
      <w:r w:rsidRPr="00066285">
        <w:rPr>
          <w:rFonts w:cstheme="minorHAnsi"/>
          <w:color w:val="000000"/>
          <w:szCs w:val="20"/>
          <w:lang w:val="en-US"/>
        </w:rPr>
        <w:tab/>
        <w:t xml:space="preserve">Koch N, Pigerl M, Zhang G, and Morozova T. Patterns for the model-based development of rias. In </w:t>
      </w:r>
      <w:r w:rsidRPr="00066285">
        <w:rPr>
          <w:rFonts w:cstheme="minorHAnsi"/>
          <w:i/>
          <w:color w:val="000000"/>
          <w:szCs w:val="20"/>
          <w:lang w:val="en-US"/>
        </w:rPr>
        <w:t>Proceedings of the 9th International Conference on Web Engineering</w:t>
      </w:r>
      <w:r w:rsidRPr="00066285">
        <w:rPr>
          <w:rFonts w:cstheme="minorHAnsi"/>
          <w:color w:val="000000"/>
          <w:szCs w:val="20"/>
          <w:lang w:val="en-US"/>
        </w:rPr>
        <w:t xml:space="preserve">, ICWE ’9, pages 283–291, Berlin, Heidelberg, 2009. </w:t>
      </w:r>
      <w:proofErr w:type="gramStart"/>
      <w:r w:rsidRPr="00066285">
        <w:rPr>
          <w:rFonts w:cstheme="minorHAnsi"/>
          <w:color w:val="000000"/>
          <w:szCs w:val="20"/>
          <w:lang w:val="en-US"/>
        </w:rPr>
        <w:t>Springer-Verlag.</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lastRenderedPageBreak/>
        <w:t>[</w:t>
      </w:r>
      <w:bookmarkStart w:id="797" w:name="BIB_dolog2007"/>
      <w:r w:rsidRPr="00066285">
        <w:rPr>
          <w:rFonts w:cstheme="minorHAnsi"/>
          <w:color w:val="000000"/>
          <w:szCs w:val="20"/>
          <w:lang w:val="en-US"/>
        </w:rPr>
        <w:t>25</w:t>
      </w:r>
      <w:bookmarkStart w:id="798" w:name="B4B_dolog2007"/>
      <w:bookmarkEnd w:id="797"/>
      <w:bookmarkEnd w:id="798"/>
      <w:r w:rsidRPr="00066285">
        <w:rPr>
          <w:rFonts w:cstheme="minorHAnsi"/>
          <w:color w:val="000000"/>
          <w:szCs w:val="20"/>
          <w:lang w:val="en-US"/>
        </w:rPr>
        <w:t>]</w:t>
      </w:r>
      <w:r w:rsidRPr="00066285">
        <w:rPr>
          <w:rFonts w:cstheme="minorHAnsi"/>
          <w:color w:val="000000"/>
          <w:szCs w:val="20"/>
          <w:lang w:val="en-US"/>
        </w:rPr>
        <w:tab/>
        <w:t xml:space="preserve">Dolog P and Stage J. Designing interaction spaces for rich internet applications with uml. In </w:t>
      </w:r>
      <w:r w:rsidRPr="00066285">
        <w:rPr>
          <w:rFonts w:cstheme="minorHAnsi"/>
          <w:i/>
          <w:color w:val="000000"/>
          <w:szCs w:val="20"/>
          <w:lang w:val="en-US"/>
        </w:rPr>
        <w:t>Proceedings of the 7th International Conference on Web Engineering</w:t>
      </w:r>
      <w:r w:rsidRPr="00066285">
        <w:rPr>
          <w:rFonts w:cstheme="minorHAnsi"/>
          <w:color w:val="000000"/>
          <w:szCs w:val="20"/>
          <w:lang w:val="en-US"/>
        </w:rPr>
        <w:t xml:space="preserve">, ICWE’07, pages 358–363, Berlin, Heidelberg, 2007. </w:t>
      </w:r>
      <w:proofErr w:type="gramStart"/>
      <w:r w:rsidRPr="00066285">
        <w:rPr>
          <w:rFonts w:cstheme="minorHAnsi"/>
          <w:color w:val="000000"/>
          <w:szCs w:val="20"/>
          <w:lang w:val="en-US"/>
        </w:rPr>
        <w:t>Springer-Verlag.</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799" w:name="BIB_fraternali2010"/>
      <w:r w:rsidRPr="00066285">
        <w:rPr>
          <w:rFonts w:cstheme="minorHAnsi"/>
          <w:color w:val="000000"/>
          <w:szCs w:val="20"/>
          <w:lang w:val="en-US"/>
        </w:rPr>
        <w:t>26</w:t>
      </w:r>
      <w:bookmarkStart w:id="800" w:name="B4B_fraternali2010"/>
      <w:bookmarkEnd w:id="799"/>
      <w:bookmarkEnd w:id="800"/>
      <w:r w:rsidRPr="00066285">
        <w:rPr>
          <w:rFonts w:cstheme="minorHAnsi"/>
          <w:color w:val="000000"/>
          <w:szCs w:val="20"/>
          <w:lang w:val="en-US"/>
        </w:rPr>
        <w:t>]</w:t>
      </w:r>
      <w:r w:rsidRPr="00066285">
        <w:rPr>
          <w:rFonts w:cstheme="minorHAnsi"/>
          <w:color w:val="000000"/>
          <w:szCs w:val="20"/>
          <w:lang w:val="en-US"/>
        </w:rPr>
        <w:tab/>
        <w:t xml:space="preserve">Fraternali P, Comai S, Bozzon A, and Carughi G T. Engineering rich internet applications with a model-driven approach. </w:t>
      </w:r>
      <w:r w:rsidRPr="00066285">
        <w:rPr>
          <w:rFonts w:cstheme="minorHAnsi"/>
          <w:i/>
          <w:color w:val="000000"/>
          <w:szCs w:val="20"/>
          <w:lang w:val="en-US"/>
        </w:rPr>
        <w:t>ACM Trans. Web</w:t>
      </w:r>
      <w:r w:rsidRPr="00066285">
        <w:rPr>
          <w:rFonts w:cstheme="minorHAnsi"/>
          <w:color w:val="000000"/>
          <w:szCs w:val="20"/>
          <w:lang w:val="en-US"/>
        </w:rPr>
        <w:t>, 4(2):7:1–7:47, April 2010.</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801" w:name="BIB_p2012"/>
      <w:r w:rsidRPr="00066285">
        <w:rPr>
          <w:rFonts w:cstheme="minorHAnsi"/>
          <w:color w:val="000000"/>
          <w:szCs w:val="20"/>
          <w:lang w:val="en-US"/>
        </w:rPr>
        <w:t>27</w:t>
      </w:r>
      <w:bookmarkStart w:id="802" w:name="B4B_p2012"/>
      <w:bookmarkEnd w:id="801"/>
      <w:bookmarkEnd w:id="802"/>
      <w:r w:rsidRPr="00066285">
        <w:rPr>
          <w:rFonts w:cstheme="minorHAnsi"/>
          <w:color w:val="000000"/>
          <w:szCs w:val="20"/>
          <w:lang w:val="en-US"/>
        </w:rPr>
        <w:t>]</w:t>
      </w:r>
      <w:r w:rsidRPr="00066285">
        <w:rPr>
          <w:rFonts w:cstheme="minorHAnsi"/>
          <w:color w:val="000000"/>
          <w:szCs w:val="20"/>
          <w:lang w:val="en-US"/>
        </w:rPr>
        <w:tab/>
        <w:t xml:space="preserve">Runeson P, Höst M, Rainer A, and Regnell B. </w:t>
      </w:r>
      <w:r w:rsidRPr="00066285">
        <w:rPr>
          <w:rFonts w:cstheme="minorHAnsi"/>
          <w:i/>
          <w:color w:val="000000"/>
          <w:szCs w:val="20"/>
          <w:lang w:val="en-US"/>
        </w:rPr>
        <w:t>CASE STUDY RESEARCH IN SOFTWARE ENGENEERING. Guidelines and Examples</w:t>
      </w:r>
      <w:r w:rsidRPr="00066285">
        <w:rPr>
          <w:rFonts w:cstheme="minorHAnsi"/>
          <w:color w:val="000000"/>
          <w:szCs w:val="20"/>
          <w:lang w:val="en-US"/>
        </w:rPr>
        <w:t>, volume ISBN 978-1118104354. Jhon Wiley &amp; Sons</w:t>
      </w:r>
      <w:proofErr w:type="gramStart"/>
      <w:r w:rsidRPr="00066285">
        <w:rPr>
          <w:rFonts w:cstheme="minorHAnsi"/>
          <w:color w:val="000000"/>
          <w:szCs w:val="20"/>
          <w:lang w:val="en-US"/>
        </w:rPr>
        <w:t>,Inc</w:t>
      </w:r>
      <w:proofErr w:type="gramEnd"/>
      <w:r w:rsidRPr="00066285">
        <w:rPr>
          <w:rFonts w:cstheme="minorHAnsi"/>
          <w:color w:val="000000"/>
          <w:szCs w:val="20"/>
          <w:lang w:val="en-US"/>
        </w:rPr>
        <w:t>, Hoboken, New Jersey, 2012.</w:t>
      </w:r>
    </w:p>
    <w:p w:rsidR="00AB1D4F" w:rsidRPr="00066285" w:rsidRDefault="00AB1D4F" w:rsidP="00AB1D4F">
      <w:pPr>
        <w:jc w:val="both"/>
        <w:rPr>
          <w:rFonts w:cstheme="minorHAnsi"/>
          <w:color w:val="000000"/>
          <w:szCs w:val="20"/>
          <w:lang w:val="en-US"/>
        </w:rPr>
      </w:pPr>
      <w:proofErr w:type="gramStart"/>
      <w:r w:rsidRPr="00066285">
        <w:rPr>
          <w:rFonts w:cstheme="minorHAnsi"/>
          <w:color w:val="000000"/>
          <w:szCs w:val="20"/>
          <w:lang w:val="en-US"/>
        </w:rPr>
        <w:t>[</w:t>
      </w:r>
      <w:bookmarkStart w:id="803" w:name="BIB_r2014"/>
      <w:r w:rsidRPr="00066285">
        <w:rPr>
          <w:rFonts w:cstheme="minorHAnsi"/>
          <w:color w:val="000000"/>
          <w:szCs w:val="20"/>
          <w:lang w:val="en-US"/>
        </w:rPr>
        <w:t>28</w:t>
      </w:r>
      <w:bookmarkStart w:id="804" w:name="B4B_r2014"/>
      <w:bookmarkEnd w:id="803"/>
      <w:bookmarkEnd w:id="804"/>
      <w:r w:rsidRPr="00066285">
        <w:rPr>
          <w:rFonts w:cstheme="minorHAnsi"/>
          <w:color w:val="000000"/>
          <w:szCs w:val="20"/>
          <w:lang w:val="en-US"/>
        </w:rPr>
        <w:t>]</w:t>
      </w:r>
      <w:r w:rsidRPr="00066285">
        <w:rPr>
          <w:rFonts w:cstheme="minorHAnsi"/>
          <w:color w:val="000000"/>
          <w:szCs w:val="20"/>
          <w:lang w:val="en-US"/>
        </w:rPr>
        <w:tab/>
        <w:t xml:space="preserve">Wieringa R. </w:t>
      </w:r>
      <w:r w:rsidRPr="00066285">
        <w:rPr>
          <w:rFonts w:cstheme="minorHAnsi"/>
          <w:i/>
          <w:color w:val="000000"/>
          <w:szCs w:val="20"/>
          <w:lang w:val="en-US"/>
        </w:rPr>
        <w:t>Design Science Methodology for Information Systems and Software Engineering</w:t>
      </w:r>
      <w:r w:rsidRPr="00066285">
        <w:rPr>
          <w:rFonts w:cstheme="minorHAnsi"/>
          <w:color w:val="000000"/>
          <w:szCs w:val="20"/>
          <w:lang w:val="en-US"/>
        </w:rPr>
        <w:t>, volume ISBN-978-3-662-43838-1.</w:t>
      </w:r>
      <w:proofErr w:type="gramEnd"/>
      <w:r w:rsidRPr="00066285">
        <w:rPr>
          <w:rFonts w:cstheme="minorHAnsi"/>
          <w:color w:val="000000"/>
          <w:szCs w:val="20"/>
          <w:lang w:val="en-US"/>
        </w:rPr>
        <w:t xml:space="preserve"> </w:t>
      </w:r>
      <w:proofErr w:type="gramStart"/>
      <w:r w:rsidRPr="00066285">
        <w:rPr>
          <w:rFonts w:cstheme="minorHAnsi"/>
          <w:color w:val="000000"/>
          <w:szCs w:val="20"/>
          <w:lang w:val="en-US"/>
        </w:rPr>
        <w:t>Springer, Springer Heidelberg New York Dordrecht London, 2014.</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805" w:name="BIB_rogowskimarch122007"/>
      <w:r w:rsidRPr="00066285">
        <w:rPr>
          <w:rFonts w:cstheme="minorHAnsi"/>
          <w:color w:val="000000"/>
          <w:szCs w:val="20"/>
          <w:lang w:val="en-US"/>
        </w:rPr>
        <w:t>29</w:t>
      </w:r>
      <w:bookmarkStart w:id="806" w:name="B4B_rogowskimarch122007"/>
      <w:bookmarkEnd w:id="805"/>
      <w:bookmarkEnd w:id="806"/>
      <w:r w:rsidRPr="00066285">
        <w:rPr>
          <w:rFonts w:cstheme="minorHAnsi"/>
          <w:color w:val="000000"/>
          <w:szCs w:val="20"/>
          <w:lang w:val="en-US"/>
        </w:rPr>
        <w:t>]</w:t>
      </w:r>
      <w:r w:rsidRPr="00066285">
        <w:rPr>
          <w:rFonts w:cstheme="minorHAnsi"/>
          <w:color w:val="000000"/>
          <w:szCs w:val="20"/>
          <w:lang w:val="en-US"/>
        </w:rPr>
        <w:tab/>
        <w:t xml:space="preserve">R Rogowski. </w:t>
      </w:r>
      <w:proofErr w:type="gramStart"/>
      <w:r w:rsidRPr="00066285">
        <w:rPr>
          <w:rFonts w:cstheme="minorHAnsi"/>
          <w:color w:val="000000"/>
          <w:szCs w:val="20"/>
          <w:lang w:val="en-US"/>
        </w:rPr>
        <w:t>The business case for rich internet applications.</w:t>
      </w:r>
      <w:proofErr w:type="gramEnd"/>
      <w:r w:rsidRPr="00066285">
        <w:rPr>
          <w:rFonts w:cstheme="minorHAnsi"/>
          <w:color w:val="000000"/>
          <w:szCs w:val="20"/>
          <w:lang w:val="en-US"/>
        </w:rPr>
        <w:t xml:space="preserve"> </w:t>
      </w:r>
      <w:r w:rsidRPr="00066285">
        <w:rPr>
          <w:rFonts w:cstheme="minorHAnsi"/>
          <w:i/>
          <w:color w:val="000000"/>
          <w:szCs w:val="20"/>
          <w:lang w:val="en-US"/>
        </w:rPr>
        <w:t>http://www.adobe.com/engagement/pdfs/bus_case_ria.pdf</w:t>
      </w:r>
      <w:r w:rsidRPr="00066285">
        <w:rPr>
          <w:rFonts w:cstheme="minorHAnsi"/>
          <w:color w:val="000000"/>
          <w:szCs w:val="20"/>
          <w:lang w:val="en-US"/>
        </w:rPr>
        <w:t>, March 2007.</w:t>
      </w:r>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807" w:name="BIB_melia2008"/>
      <w:r w:rsidRPr="00066285">
        <w:rPr>
          <w:rFonts w:cstheme="minorHAnsi"/>
          <w:color w:val="000000"/>
          <w:szCs w:val="20"/>
          <w:lang w:val="en-US"/>
        </w:rPr>
        <w:t>30</w:t>
      </w:r>
      <w:bookmarkStart w:id="808" w:name="B4B_melia2008"/>
      <w:bookmarkEnd w:id="807"/>
      <w:bookmarkEnd w:id="808"/>
      <w:r w:rsidRPr="00066285">
        <w:rPr>
          <w:rFonts w:cstheme="minorHAnsi"/>
          <w:color w:val="000000"/>
          <w:szCs w:val="20"/>
          <w:lang w:val="en-US"/>
        </w:rPr>
        <w:t>]</w:t>
      </w:r>
      <w:r w:rsidRPr="00066285">
        <w:rPr>
          <w:rFonts w:cstheme="minorHAnsi"/>
          <w:color w:val="000000"/>
          <w:szCs w:val="20"/>
          <w:lang w:val="en-US"/>
        </w:rPr>
        <w:tab/>
        <w:t xml:space="preserve">Meliá S, Gómez J, Pérez S, and Dáz O. </w:t>
      </w:r>
      <w:proofErr w:type="gramStart"/>
      <w:r w:rsidRPr="00066285">
        <w:rPr>
          <w:rFonts w:cstheme="minorHAnsi"/>
          <w:color w:val="000000"/>
          <w:szCs w:val="20"/>
          <w:lang w:val="en-US"/>
        </w:rPr>
        <w:t>A model-driven development for gwt-based rich internet applications with ooh4ria.</w:t>
      </w:r>
      <w:proofErr w:type="gramEnd"/>
      <w:r w:rsidRPr="00066285">
        <w:rPr>
          <w:rFonts w:cstheme="minorHAnsi"/>
          <w:color w:val="000000"/>
          <w:szCs w:val="20"/>
          <w:lang w:val="en-US"/>
        </w:rPr>
        <w:t xml:space="preserve"> In </w:t>
      </w:r>
      <w:r w:rsidRPr="00066285">
        <w:rPr>
          <w:rFonts w:cstheme="minorHAnsi"/>
          <w:i/>
          <w:color w:val="000000"/>
          <w:szCs w:val="20"/>
          <w:lang w:val="en-US"/>
        </w:rPr>
        <w:t>Proceedings of the 2008 Eighth International Conference on Web Engineering</w:t>
      </w:r>
      <w:r w:rsidRPr="00066285">
        <w:rPr>
          <w:rFonts w:cstheme="minorHAnsi"/>
          <w:color w:val="000000"/>
          <w:szCs w:val="20"/>
          <w:lang w:val="en-US"/>
        </w:rPr>
        <w:t xml:space="preserve">, ICWE ’08, pages 13–23, Washington, DC, USA, 2008. </w:t>
      </w:r>
      <w:proofErr w:type="gramStart"/>
      <w:r w:rsidRPr="00066285">
        <w:rPr>
          <w:rFonts w:cstheme="minorHAnsi"/>
          <w:color w:val="000000"/>
          <w:szCs w:val="20"/>
          <w:lang w:val="en-US"/>
        </w:rPr>
        <w:t>IEEE Computer Society.</w:t>
      </w:r>
      <w:proofErr w:type="gramEnd"/>
    </w:p>
    <w:p w:rsidR="00AB1D4F" w:rsidRPr="00066285" w:rsidRDefault="00AB1D4F" w:rsidP="00AB1D4F">
      <w:pPr>
        <w:jc w:val="both"/>
        <w:rPr>
          <w:rFonts w:cstheme="minorHAnsi"/>
          <w:color w:val="000000"/>
          <w:szCs w:val="20"/>
          <w:lang w:val="en-US"/>
        </w:rPr>
      </w:pPr>
      <w:r w:rsidRPr="00066285">
        <w:rPr>
          <w:rFonts w:cstheme="minorHAnsi"/>
          <w:color w:val="000000"/>
          <w:szCs w:val="20"/>
          <w:lang w:val="en-US"/>
        </w:rPr>
        <w:t>[</w:t>
      </w:r>
      <w:bookmarkStart w:id="809" w:name="BIB_sv2008"/>
      <w:r w:rsidRPr="00066285">
        <w:rPr>
          <w:rFonts w:cstheme="minorHAnsi"/>
          <w:color w:val="000000"/>
          <w:szCs w:val="20"/>
          <w:lang w:val="en-US"/>
        </w:rPr>
        <w:t>31</w:t>
      </w:r>
      <w:bookmarkStart w:id="810" w:name="B4B_sv2008"/>
      <w:bookmarkEnd w:id="809"/>
      <w:bookmarkEnd w:id="810"/>
      <w:r w:rsidRPr="00066285">
        <w:rPr>
          <w:rFonts w:cstheme="minorHAnsi"/>
          <w:color w:val="000000"/>
          <w:szCs w:val="20"/>
          <w:lang w:val="en-US"/>
        </w:rPr>
        <w:t>]</w:t>
      </w:r>
      <w:r w:rsidRPr="00066285">
        <w:rPr>
          <w:rFonts w:cstheme="minorHAnsi"/>
          <w:color w:val="000000"/>
          <w:szCs w:val="20"/>
          <w:lang w:val="en-US"/>
        </w:rPr>
        <w:tab/>
        <w:t xml:space="preserve">Vahid Gharavi S V. Model-driven development of </w:t>
      </w:r>
      <w:proofErr w:type="gramStart"/>
      <w:r w:rsidRPr="00066285">
        <w:rPr>
          <w:rFonts w:cstheme="minorHAnsi"/>
          <w:color w:val="000000"/>
          <w:szCs w:val="20"/>
          <w:lang w:val="en-US"/>
        </w:rPr>
        <w:t>ajax</w:t>
      </w:r>
      <w:proofErr w:type="gramEnd"/>
      <w:r w:rsidRPr="00066285">
        <w:rPr>
          <w:rFonts w:cstheme="minorHAnsi"/>
          <w:color w:val="000000"/>
          <w:szCs w:val="20"/>
          <w:lang w:val="en-US"/>
        </w:rPr>
        <w:t xml:space="preserve"> web applications. </w:t>
      </w:r>
      <w:proofErr w:type="gramStart"/>
      <w:r w:rsidRPr="00066285">
        <w:rPr>
          <w:rFonts w:cstheme="minorHAnsi"/>
          <w:color w:val="000000"/>
          <w:szCs w:val="20"/>
          <w:lang w:val="en-US"/>
        </w:rPr>
        <w:t>Master’s thesis, Faculty EEMCS, Delft University of Technology, September 2008.</w:t>
      </w:r>
      <w:proofErr w:type="gramEnd"/>
    </w:p>
    <w:bookmarkEnd w:id="748"/>
    <w:p w:rsidR="00AB1D4F" w:rsidRPr="0090573E" w:rsidRDefault="00AB1D4F"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074C3B" w:rsidRPr="0090573E" w:rsidRDefault="00074C3B" w:rsidP="003A649F">
      <w:pPr>
        <w:spacing w:before="240"/>
        <w:jc w:val="both"/>
        <w:rPr>
          <w:lang w:val="en-US"/>
        </w:rPr>
      </w:pPr>
    </w:p>
    <w:p w:rsidR="00AA6D4B" w:rsidRPr="0090573E" w:rsidRDefault="00AA6D4B" w:rsidP="00AA6D4B">
      <w:pPr>
        <w:ind w:left="7080"/>
        <w:rPr>
          <w:b/>
          <w:sz w:val="36"/>
          <w:lang w:val="en-US"/>
        </w:rPr>
      </w:pPr>
      <w:r w:rsidRPr="0090573E">
        <w:rPr>
          <w:b/>
          <w:sz w:val="36"/>
          <w:lang w:val="en-US"/>
        </w:rPr>
        <w:t xml:space="preserve">     ANEXO 1</w:t>
      </w:r>
    </w:p>
    <w:p w:rsidR="00AA6D4B" w:rsidRDefault="00AA6D4B" w:rsidP="00AA6D4B">
      <w:pPr>
        <w:rPr>
          <w:b/>
          <w:sz w:val="36"/>
        </w:rPr>
      </w:pPr>
      <w:r w:rsidRPr="00291973">
        <w:rPr>
          <w:b/>
          <w:sz w:val="36"/>
        </w:rPr>
        <w:t>UN SISTEMA DE GESTIÓN PERSONAS - PERSON MANAGER</w:t>
      </w:r>
    </w:p>
    <w:p w:rsidR="00AA6D4B" w:rsidRPr="00291973" w:rsidRDefault="00AA6D4B" w:rsidP="00AA6D4B">
      <w:r w:rsidRPr="007E4C06">
        <w:rPr>
          <w:b/>
          <w:sz w:val="24"/>
        </w:rPr>
        <w:t>DEFINICIÓN</w:t>
      </w:r>
    </w:p>
    <w:p w:rsidR="00AA6D4B" w:rsidRPr="001B6FC7" w:rsidRDefault="00AA6D4B" w:rsidP="00AA6D4B">
      <w:pPr>
        <w:jc w:val="both"/>
      </w:pPr>
      <w:r w:rsidRPr="00330620">
        <w:t xml:space="preserve">Person Manager es una aplicación que contiene funciones de creación, listado y borrado de registros correspondiente a personas. La aplicación cuenta con las siguientes </w:t>
      </w:r>
      <w:commentRangeStart w:id="811"/>
      <w:r w:rsidRPr="00330620">
        <w:t>vistas</w:t>
      </w:r>
      <w:commentRangeEnd w:id="811"/>
      <w:r w:rsidRPr="001B6FC7">
        <w:rPr>
          <w:rStyle w:val="Refdecomentario"/>
        </w:rPr>
        <w:commentReference w:id="811"/>
      </w:r>
      <w:r w:rsidRPr="00330620">
        <w:t>:</w:t>
      </w:r>
    </w:p>
    <w:p w:rsidR="00AA6D4B" w:rsidRPr="001B6FC7" w:rsidRDefault="00AA6D4B" w:rsidP="00AA6D4B">
      <w:pPr>
        <w:jc w:val="both"/>
      </w:pPr>
      <w:r w:rsidRPr="00330620">
        <w:rPr>
          <w:b/>
        </w:rPr>
        <w:t>Agregar Persona (</w:t>
      </w:r>
      <w:r w:rsidRPr="00B00D4F">
        <w:rPr>
          <w:b/>
          <w:i/>
        </w:rPr>
        <w:t>Add</w:t>
      </w:r>
      <w:r w:rsidRPr="00330620">
        <w:rPr>
          <w:b/>
        </w:rPr>
        <w:t>):</w:t>
      </w:r>
      <w:r w:rsidRPr="00330620">
        <w:t xml:space="preserve"> es una vista utilizada para capturar suficiente información acerca de una persona para posteriormente agregarla a una base de datos. En la vista, la información detallada de una persona es ingresada por medio de un formulario. Al presionar el botón enviar, los datos ingresados se insertan en una base de datos. </w:t>
      </w:r>
      <w:commentRangeStart w:id="812"/>
      <w:commentRangeStart w:id="813"/>
      <w:r w:rsidRPr="00330620">
        <w:t xml:space="preserve">La vista Agregar Persona </w:t>
      </w:r>
      <w:r>
        <w:t>debe permitir ingresar</w:t>
      </w:r>
      <w:r w:rsidRPr="00330620">
        <w:t xml:space="preserve"> los campos;</w:t>
      </w:r>
      <w:r>
        <w:t xml:space="preserve"> </w:t>
      </w:r>
      <w:r w:rsidRPr="00330620">
        <w:t>nombre,</w:t>
      </w:r>
      <w:r>
        <w:t xml:space="preserve"> </w:t>
      </w:r>
      <w:r w:rsidRPr="00330620">
        <w:t>apellido, fecha de nacimiento, país de origen,  email, usuario, clave, confirmación de clave;</w:t>
      </w:r>
      <w:r>
        <w:t xml:space="preserve"> como así</w:t>
      </w:r>
      <w:r w:rsidRPr="00330620">
        <w:t xml:space="preserve"> también </w:t>
      </w:r>
      <w:r>
        <w:t>se debe poder seleccionar el</w:t>
      </w:r>
      <w:r w:rsidRPr="00330620">
        <w:t xml:space="preserve"> </w:t>
      </w:r>
      <w:r>
        <w:t xml:space="preserve">sexo de la persona </w:t>
      </w:r>
      <w:r w:rsidRPr="00330620">
        <w:t>y verifi</w:t>
      </w:r>
      <w:r>
        <w:t>car que los</w:t>
      </w:r>
      <w:r w:rsidRPr="00330620">
        <w:t xml:space="preserve"> datos </w:t>
      </w:r>
      <w:r>
        <w:t xml:space="preserve">insertados han sido </w:t>
      </w:r>
      <w:r w:rsidRPr="00330620">
        <w:t xml:space="preserve">correctos. </w:t>
      </w:r>
      <w:commentRangeEnd w:id="812"/>
      <w:r w:rsidRPr="001B6FC7">
        <w:rPr>
          <w:rStyle w:val="Refdecomentario"/>
        </w:rPr>
        <w:commentReference w:id="812"/>
      </w:r>
      <w:commentRangeEnd w:id="813"/>
      <w:r>
        <w:rPr>
          <w:rStyle w:val="Refdecomentario"/>
        </w:rPr>
        <w:commentReference w:id="813"/>
      </w:r>
    </w:p>
    <w:p w:rsidR="00AA6D4B" w:rsidRPr="001B6FC7" w:rsidRDefault="00AA6D4B" w:rsidP="00AA6D4B">
      <w:pPr>
        <w:jc w:val="both"/>
      </w:pPr>
      <w:r w:rsidRPr="00330620">
        <w:rPr>
          <w:b/>
        </w:rPr>
        <w:t>Listar Personas (</w:t>
      </w:r>
      <w:r w:rsidRPr="00B00D4F">
        <w:rPr>
          <w:b/>
          <w:i/>
        </w:rPr>
        <w:t>List</w:t>
      </w:r>
      <w:r w:rsidRPr="00330620">
        <w:rPr>
          <w:b/>
        </w:rPr>
        <w:t>):</w:t>
      </w:r>
      <w:r w:rsidRPr="00330620">
        <w:t xml:space="preserve"> Consiste en una vista en la cual es posible desplegar todos los datos correspondientes a las personas existentes en la base de datos en una tabla. La tabla contiene una columna por cada campo de información que ha sido completado por un usuario en la vista Agregar Persona. </w:t>
      </w:r>
    </w:p>
    <w:p w:rsidR="00AA6D4B" w:rsidRPr="001B6FC7" w:rsidRDefault="00AA6D4B" w:rsidP="00AA6D4B">
      <w:pPr>
        <w:jc w:val="both"/>
      </w:pPr>
      <w:r w:rsidRPr="00330620">
        <w:rPr>
          <w:b/>
        </w:rPr>
        <w:t>Borrar Persona (</w:t>
      </w:r>
      <w:r w:rsidRPr="00B00D4F">
        <w:rPr>
          <w:b/>
          <w:i/>
        </w:rPr>
        <w:t>Remove</w:t>
      </w:r>
      <w:r w:rsidRPr="00330620">
        <w:rPr>
          <w:b/>
        </w:rPr>
        <w:t>):</w:t>
      </w:r>
      <w:r w:rsidRPr="00330620">
        <w:t xml:space="preserve"> se trata de una vista para borrar a una persona de la base de datos. En un formulario, el id de la person</w:t>
      </w:r>
      <w:r>
        <w:t>a</w:t>
      </w:r>
      <w:r w:rsidRPr="00330620">
        <w:t xml:space="preserve"> a borrar es ingresado</w:t>
      </w:r>
      <w:commentRangeStart w:id="814"/>
      <w:r w:rsidRPr="001B6FC7">
        <w:rPr>
          <w:rStyle w:val="Refdecomentario"/>
        </w:rPr>
        <w:commentReference w:id="815"/>
      </w:r>
      <w:commentRangeEnd w:id="814"/>
      <w:r>
        <w:rPr>
          <w:rStyle w:val="Refdecomentario"/>
        </w:rPr>
        <w:commentReference w:id="814"/>
      </w:r>
      <w:r w:rsidRPr="00330620">
        <w:t>.</w:t>
      </w:r>
      <w:r>
        <w:t xml:space="preserve"> </w:t>
      </w:r>
      <w:r w:rsidRPr="00330620">
        <w:t>Al presionar el botón eliminar, el registro de la persona con el id especificado es eliminada de la base de datos y por ende desaparece de la vista Listar</w:t>
      </w:r>
      <w:r>
        <w:t xml:space="preserve"> Personas</w:t>
      </w:r>
      <w:r w:rsidRPr="00330620">
        <w:t>.</w:t>
      </w:r>
      <w:r w:rsidRPr="001B6FC7">
        <w:t xml:space="preserve">                                                   </w:t>
      </w:r>
    </w:p>
    <w:p w:rsidR="00AA6D4B" w:rsidRDefault="00AA6D4B" w:rsidP="00AA6D4B">
      <w:pPr>
        <w:jc w:val="both"/>
      </w:pPr>
      <w:r w:rsidRPr="00330620">
        <w:t>Adicionalmente se adicionan los siguientes requerimientos RIA</w:t>
      </w:r>
      <w:r>
        <w:t>:</w:t>
      </w:r>
    </w:p>
    <w:p w:rsidR="00AA6D4B" w:rsidRPr="00291973" w:rsidRDefault="00AA6D4B" w:rsidP="00AA6D4B">
      <w:pPr>
        <w:jc w:val="both"/>
        <w:rPr>
          <w:b/>
        </w:rPr>
      </w:pPr>
      <w:r w:rsidRPr="00291973">
        <w:rPr>
          <w:b/>
        </w:rPr>
        <w:t>Para los campos de la vista Agregar Persona:</w:t>
      </w:r>
    </w:p>
    <w:p w:rsidR="00AA6D4B" w:rsidRPr="001B6FC7" w:rsidRDefault="00AA6D4B" w:rsidP="00AA6D4B">
      <w:pPr>
        <w:pStyle w:val="Prrafodelista"/>
        <w:numPr>
          <w:ilvl w:val="0"/>
          <w:numId w:val="25"/>
        </w:numPr>
        <w:jc w:val="both"/>
      </w:pPr>
      <w:r w:rsidRPr="00330620">
        <w:t>Para el campo fecha de nacimiento de la persona, se desea que el ingreso de la fecha sea ágil</w:t>
      </w:r>
      <w:r>
        <w:t>, intuitivo</w:t>
      </w:r>
      <w:r w:rsidRPr="00330620">
        <w:t xml:space="preserve"> e interactivo y que no sea necesario escribir la fecha manualmente.</w:t>
      </w:r>
    </w:p>
    <w:p w:rsidR="00AA6D4B" w:rsidRDefault="00AA6D4B" w:rsidP="00AA6D4B">
      <w:pPr>
        <w:pStyle w:val="Prrafodelista"/>
        <w:numPr>
          <w:ilvl w:val="0"/>
          <w:numId w:val="25"/>
        </w:numPr>
        <w:jc w:val="both"/>
      </w:pPr>
      <w:r w:rsidRPr="00330620">
        <w:t xml:space="preserve">En ciertos campos </w:t>
      </w:r>
      <w:r>
        <w:t xml:space="preserve"> como nombre, apellido y clave,</w:t>
      </w:r>
      <w:r w:rsidRPr="00330620">
        <w:t xml:space="preserve"> se requiere información adicional interactiva</w:t>
      </w:r>
      <w:r>
        <w:t xml:space="preserve"> que guíe al usuario a ingresar nombre y apellido completo y una clave segura de al menos 8 caracteres</w:t>
      </w:r>
      <w:r w:rsidRPr="00330620">
        <w:t xml:space="preserve">. </w:t>
      </w:r>
    </w:p>
    <w:p w:rsidR="00AA6D4B" w:rsidRPr="001B6FC7" w:rsidRDefault="00AA6D4B" w:rsidP="00AA6D4B">
      <w:pPr>
        <w:pStyle w:val="Prrafodelista"/>
        <w:numPr>
          <w:ilvl w:val="0"/>
          <w:numId w:val="25"/>
        </w:numPr>
        <w:jc w:val="both"/>
      </w:pPr>
      <w:r>
        <w:t>Para</w:t>
      </w:r>
      <w:r w:rsidRPr="00330620">
        <w:t xml:space="preserve"> el campo </w:t>
      </w:r>
      <w:r>
        <w:t>p</w:t>
      </w:r>
      <w:r w:rsidRPr="00330620">
        <w:t>aís de origen</w:t>
      </w:r>
      <w:r>
        <w:t xml:space="preserve"> se busca que el usuario escriba la menor cantidad caracteres posibles</w:t>
      </w:r>
      <w:r w:rsidRPr="00330620">
        <w:t>,</w:t>
      </w:r>
      <w:r>
        <w:t xml:space="preserve"> por lo tanto</w:t>
      </w:r>
      <w:r w:rsidRPr="00330620">
        <w:t xml:space="preserve"> a medida que se introducen caracteres</w:t>
      </w:r>
      <w:r>
        <w:t xml:space="preserve"> correspondientes a un país</w:t>
      </w:r>
      <w:r w:rsidRPr="00330620">
        <w:t xml:space="preserve">, </w:t>
      </w:r>
      <w:r>
        <w:t xml:space="preserve">el sistema </w:t>
      </w:r>
      <w:r w:rsidRPr="00330620">
        <w:t>debe desplegar sugerencias en base al patrón actual</w:t>
      </w:r>
      <w:r>
        <w:t xml:space="preserve"> ingresado por el usuario</w:t>
      </w:r>
      <w:r w:rsidRPr="00330620">
        <w:t>, permitiéndo</w:t>
      </w:r>
      <w:r>
        <w:t xml:space="preserve">le </w:t>
      </w:r>
      <w:r w:rsidRPr="00330620">
        <w:t xml:space="preserve">navegar en tales sugerencias, hasta elegir la opción deseada. </w:t>
      </w:r>
    </w:p>
    <w:p w:rsidR="00AA6D4B" w:rsidRPr="001B6FC7" w:rsidRDefault="00AA6D4B" w:rsidP="00AA6D4B">
      <w:pPr>
        <w:pStyle w:val="Prrafodelista"/>
        <w:numPr>
          <w:ilvl w:val="0"/>
          <w:numId w:val="25"/>
        </w:numPr>
        <w:jc w:val="both"/>
      </w:pPr>
      <w:r w:rsidRPr="00330620">
        <w:lastRenderedPageBreak/>
        <w:t>Las siguientes validaciones de campos</w:t>
      </w:r>
      <w:r>
        <w:t xml:space="preserve"> deben</w:t>
      </w:r>
      <w:r w:rsidRPr="00330620">
        <w:t xml:space="preserve"> llevarse a cabo:</w:t>
      </w:r>
    </w:p>
    <w:p w:rsidR="00AA6D4B" w:rsidRPr="001B6FC7" w:rsidRDefault="00AA6D4B" w:rsidP="00AA6D4B">
      <w:pPr>
        <w:pStyle w:val="Prrafodelista"/>
        <w:numPr>
          <w:ilvl w:val="1"/>
          <w:numId w:val="25"/>
        </w:numPr>
        <w:jc w:val="both"/>
      </w:pPr>
      <w:r w:rsidRPr="00050445">
        <w:rPr>
          <w:b/>
        </w:rPr>
        <w:t>Validaciones de campos obligatorios:</w:t>
      </w:r>
      <w:r w:rsidRPr="00330620">
        <w:t xml:space="preserve"> Para que el formulario pueda ser validado, los campos nombre, apellido, clave, y confirmar clave, deben ser completados de manera obligatoria,  también, para el género, debe seleccionarse una opción de las existentes (</w:t>
      </w:r>
      <w:proofErr w:type="gramStart"/>
      <w:r w:rsidRPr="00330620">
        <w:t>masculino o femenino</w:t>
      </w:r>
      <w:proofErr w:type="gramEnd"/>
      <w:r w:rsidRPr="00330620">
        <w:t xml:space="preserve">). Finalmente, </w:t>
      </w:r>
      <w:r>
        <w:t xml:space="preserve">una </w:t>
      </w:r>
      <w:r w:rsidRPr="00330620">
        <w:t>confirmación de acuerdo sobre los datos introducidos debe marcarse.</w:t>
      </w:r>
    </w:p>
    <w:p w:rsidR="00AA6D4B" w:rsidRPr="001B6FC7" w:rsidRDefault="00AA6D4B" w:rsidP="00AA6D4B">
      <w:pPr>
        <w:pStyle w:val="Prrafodelista"/>
        <w:numPr>
          <w:ilvl w:val="1"/>
          <w:numId w:val="25"/>
        </w:numPr>
        <w:jc w:val="both"/>
      </w:pPr>
      <w:r>
        <w:t>El sistema debe informar al usuario en caso de que se ingrese un nombre de usuario incorrecto o una clave insegura, partiendo de las siguientes recomendaciones</w:t>
      </w:r>
      <w:r w:rsidRPr="00330620">
        <w:t xml:space="preserve">: </w:t>
      </w:r>
    </w:p>
    <w:p w:rsidR="00AA6D4B" w:rsidRPr="001B6FC7" w:rsidRDefault="00AA6D4B" w:rsidP="00AA6D4B">
      <w:pPr>
        <w:pStyle w:val="Prrafodelista"/>
        <w:numPr>
          <w:ilvl w:val="2"/>
          <w:numId w:val="25"/>
        </w:numPr>
        <w:jc w:val="both"/>
      </w:pPr>
      <w:r>
        <w:t>Para el campo u</w:t>
      </w:r>
      <w:r w:rsidRPr="00330620">
        <w:t>suario</w:t>
      </w:r>
      <w:r>
        <w:t>,</w:t>
      </w:r>
      <w:r w:rsidRPr="00330620">
        <w:t xml:space="preserve"> la longitud debe ser de</w:t>
      </w:r>
      <w:r>
        <w:t xml:space="preserve"> al menos</w:t>
      </w:r>
      <w:r w:rsidRPr="00330620">
        <w:t xml:space="preserve"> </w:t>
      </w:r>
      <w:r>
        <w:t>tres</w:t>
      </w:r>
      <w:r w:rsidRPr="00330620">
        <w:t xml:space="preserve"> caracteres.</w:t>
      </w:r>
    </w:p>
    <w:p w:rsidR="00AA6D4B" w:rsidRPr="001B6FC7" w:rsidRDefault="00AA6D4B" w:rsidP="00AA6D4B">
      <w:pPr>
        <w:pStyle w:val="Prrafodelista"/>
        <w:numPr>
          <w:ilvl w:val="2"/>
          <w:numId w:val="25"/>
        </w:numPr>
        <w:jc w:val="both"/>
      </w:pPr>
      <w:r>
        <w:t>Para el campo clave,</w:t>
      </w:r>
      <w:r w:rsidRPr="00330620">
        <w:t xml:space="preserve"> la longitud mínima debe ser de 8 caracteres.</w:t>
      </w:r>
    </w:p>
    <w:p w:rsidR="00AA6D4B" w:rsidRPr="001B6FC7" w:rsidRDefault="00AA6D4B" w:rsidP="00AA6D4B">
      <w:pPr>
        <w:pStyle w:val="Prrafodelista"/>
        <w:numPr>
          <w:ilvl w:val="1"/>
          <w:numId w:val="25"/>
        </w:numPr>
        <w:jc w:val="both"/>
      </w:pPr>
      <w:r>
        <w:t>El sistema de debe informar al usuario en caso de insertar un e</w:t>
      </w:r>
      <w:r w:rsidRPr="00330620">
        <w:t>mail</w:t>
      </w:r>
      <w:r>
        <w:t xml:space="preserve"> con formato erróneo</w:t>
      </w:r>
      <w:r w:rsidRPr="00330620">
        <w:t>.</w:t>
      </w:r>
    </w:p>
    <w:p w:rsidR="00AA6D4B" w:rsidRPr="001B6FC7" w:rsidRDefault="00AA6D4B" w:rsidP="00AA6D4B">
      <w:pPr>
        <w:pStyle w:val="Prrafodelista"/>
        <w:numPr>
          <w:ilvl w:val="1"/>
          <w:numId w:val="25"/>
        </w:numPr>
        <w:jc w:val="both"/>
      </w:pPr>
      <w:r>
        <w:t>El sistema debe alertar al usuario en caso que los campos clave y confirmación de clave no coincidan.</w:t>
      </w:r>
    </w:p>
    <w:p w:rsidR="00AA6D4B" w:rsidRPr="00291973" w:rsidRDefault="00AA6D4B" w:rsidP="00AA6D4B">
      <w:pPr>
        <w:jc w:val="both"/>
        <w:rPr>
          <w:b/>
        </w:rPr>
      </w:pPr>
      <w:r w:rsidRPr="00291973">
        <w:rPr>
          <w:b/>
        </w:rPr>
        <w:t>Para el campo de la vista Eliminar Persona:</w:t>
      </w:r>
    </w:p>
    <w:p w:rsidR="00AA6D4B" w:rsidRDefault="00AA6D4B" w:rsidP="00AA6D4B">
      <w:pPr>
        <w:pStyle w:val="Prrafodelista"/>
        <w:numPr>
          <w:ilvl w:val="0"/>
          <w:numId w:val="30"/>
        </w:numPr>
        <w:jc w:val="both"/>
      </w:pPr>
      <w:r>
        <w:t>Se requiere que el sistema valide</w:t>
      </w:r>
      <w:r w:rsidRPr="00330620">
        <w:t xml:space="preserve"> </w:t>
      </w:r>
      <w:r>
        <w:t xml:space="preserve">que el </w:t>
      </w:r>
      <w:r w:rsidRPr="00330620">
        <w:t xml:space="preserve">campo id </w:t>
      </w:r>
      <w:r>
        <w:t xml:space="preserve">de la persona contenga solamente valores enteros no negativos y que no supere los 10 dígitos. El campo es de ingreso obligatorio y no puede quedar vacío. </w:t>
      </w:r>
    </w:p>
    <w:p w:rsidR="00AA6D4B" w:rsidRPr="001B6FC7" w:rsidRDefault="00AA6D4B" w:rsidP="00AA6D4B">
      <w:pPr>
        <w:jc w:val="both"/>
      </w:pPr>
      <w:r w:rsidRPr="00330620">
        <w:t xml:space="preserve">De forma general, </w:t>
      </w:r>
      <w:r>
        <w:t xml:space="preserve">se espera que el sistema tenga la apariencia de una aplicación de escritorio.  Por lo tanto </w:t>
      </w:r>
      <w:r w:rsidRPr="00330620">
        <w:t xml:space="preserve">la interfaz de usuario debe ofrecer un aspecto single page, </w:t>
      </w:r>
      <w:r>
        <w:t>en donde</w:t>
      </w:r>
      <w:r w:rsidRPr="00330620">
        <w:t xml:space="preserve"> la navegación por las distintas vistas de la aplicación no debe implicar un refrescado total de página. Todas las validaciones sobre los campos de entrada de los formularios que forman parte del Person Manager deben llevarse a cabo de manera local (en el lado del cliente). En caso de errores cometidos por no completar un campo obligatorio, el/los mensaje/s de error, serán desplegados al lado del campo faltante, una vez presionado el botón </w:t>
      </w:r>
      <w:r w:rsidRPr="001B277F">
        <w:rPr>
          <w:i/>
        </w:rPr>
        <w:t>submit</w:t>
      </w:r>
      <w:r w:rsidRPr="00330620">
        <w:t xml:space="preserve"> del formulario en cuestión. En caso de cometer algún error en el ingreso de los datos, un mensaje de error en línea (al lado del campo en cuestión) se desplegará al desenfocar el campo, indicando al usuario el motivo del error, sin la necesidad de presionar el botón </w:t>
      </w:r>
      <w:r w:rsidRPr="00330620">
        <w:rPr>
          <w:i/>
        </w:rPr>
        <w:t>submit</w:t>
      </w:r>
      <w:r w:rsidRPr="00330620">
        <w:t xml:space="preserve">. </w:t>
      </w:r>
    </w:p>
    <w:p w:rsidR="00AA6D4B" w:rsidRPr="00291973" w:rsidRDefault="00AA6D4B" w:rsidP="00AA6D4B">
      <w:pPr>
        <w:jc w:val="both"/>
        <w:rPr>
          <w:sz w:val="36"/>
        </w:rPr>
      </w:pPr>
    </w:p>
    <w:p w:rsidR="00074C3B" w:rsidRDefault="00074C3B" w:rsidP="003A649F">
      <w:pPr>
        <w:spacing w:before="240"/>
        <w:jc w:val="both"/>
      </w:pPr>
    </w:p>
    <w:p w:rsidR="00AA6D4B" w:rsidRDefault="00AA6D4B" w:rsidP="003A649F">
      <w:pPr>
        <w:spacing w:before="240"/>
        <w:jc w:val="both"/>
      </w:pPr>
    </w:p>
    <w:p w:rsidR="00AA6D4B" w:rsidRDefault="00AA6D4B" w:rsidP="003A649F">
      <w:pPr>
        <w:spacing w:before="240"/>
        <w:jc w:val="both"/>
      </w:pPr>
    </w:p>
    <w:p w:rsidR="00AA6D4B" w:rsidRDefault="00AA6D4B" w:rsidP="003A649F">
      <w:pPr>
        <w:spacing w:before="240"/>
        <w:jc w:val="both"/>
      </w:pPr>
    </w:p>
    <w:p w:rsidR="00AA6D4B" w:rsidRDefault="00AA6D4B" w:rsidP="003A649F">
      <w:pPr>
        <w:spacing w:before="240"/>
        <w:jc w:val="both"/>
      </w:pPr>
    </w:p>
    <w:p w:rsidR="00AA6D4B" w:rsidRDefault="00AA6D4B" w:rsidP="003A649F">
      <w:pPr>
        <w:spacing w:before="240"/>
        <w:jc w:val="both"/>
      </w:pPr>
    </w:p>
    <w:p w:rsidR="00AA6D4B" w:rsidRDefault="00AA6D4B" w:rsidP="00AA6D4B">
      <w:pPr>
        <w:autoSpaceDE w:val="0"/>
        <w:autoSpaceDN w:val="0"/>
        <w:adjustRightInd w:val="0"/>
        <w:spacing w:after="0" w:line="240" w:lineRule="auto"/>
        <w:ind w:left="6372" w:firstLine="708"/>
        <w:rPr>
          <w:rFonts w:cs="Consolas"/>
          <w:b/>
          <w:color w:val="000000" w:themeColor="text1"/>
          <w:sz w:val="36"/>
          <w:szCs w:val="12"/>
        </w:rPr>
      </w:pPr>
      <w:r>
        <w:rPr>
          <w:rFonts w:cs="Consolas"/>
          <w:b/>
          <w:color w:val="000000" w:themeColor="text1"/>
          <w:sz w:val="36"/>
          <w:szCs w:val="12"/>
        </w:rPr>
        <w:t>ANEXO</w:t>
      </w:r>
      <w:r w:rsidRPr="0081060D">
        <w:rPr>
          <w:rFonts w:cs="Consolas"/>
          <w:b/>
          <w:color w:val="000000" w:themeColor="text1"/>
          <w:sz w:val="36"/>
          <w:szCs w:val="12"/>
        </w:rPr>
        <w:t xml:space="preserve"> 2</w:t>
      </w:r>
    </w:p>
    <w:p w:rsidR="00AA6D4B" w:rsidRDefault="00AA6D4B" w:rsidP="00AA6D4B">
      <w:pPr>
        <w:autoSpaceDE w:val="0"/>
        <w:autoSpaceDN w:val="0"/>
        <w:adjustRightInd w:val="0"/>
        <w:spacing w:after="0" w:line="240" w:lineRule="auto"/>
        <w:ind w:left="6372" w:firstLine="708"/>
        <w:rPr>
          <w:rFonts w:cs="Consolas"/>
          <w:b/>
          <w:color w:val="000000" w:themeColor="text1"/>
          <w:sz w:val="36"/>
          <w:szCs w:val="12"/>
        </w:rPr>
      </w:pPr>
    </w:p>
    <w:p w:rsidR="00AA6D4B" w:rsidRDefault="00AA6D4B" w:rsidP="00AA6D4B">
      <w:pPr>
        <w:autoSpaceDE w:val="0"/>
        <w:autoSpaceDN w:val="0"/>
        <w:adjustRightInd w:val="0"/>
        <w:spacing w:after="0" w:line="240" w:lineRule="auto"/>
        <w:rPr>
          <w:rFonts w:cs="Consolas"/>
          <w:b/>
          <w:color w:val="000000" w:themeColor="text1"/>
          <w:sz w:val="36"/>
          <w:szCs w:val="12"/>
        </w:rPr>
      </w:pPr>
      <w:r w:rsidRPr="008F072E">
        <w:rPr>
          <w:rFonts w:cs="Consolas"/>
          <w:b/>
          <w:color w:val="000000" w:themeColor="text1"/>
          <w:sz w:val="36"/>
          <w:szCs w:val="12"/>
        </w:rPr>
        <w:t>PLANTILLA DE TRANSFORMACION PARA LOS PIM DE CONTENIDO</w:t>
      </w:r>
    </w:p>
    <w:p w:rsidR="00AA6D4B" w:rsidRDefault="00AA6D4B" w:rsidP="00AA6D4B">
      <w:pPr>
        <w:autoSpaceDE w:val="0"/>
        <w:autoSpaceDN w:val="0"/>
        <w:adjustRightInd w:val="0"/>
        <w:spacing w:after="0" w:line="240" w:lineRule="auto"/>
        <w:rPr>
          <w:rFonts w:cs="Consolas"/>
          <w:b/>
          <w:color w:val="000000" w:themeColor="text1"/>
          <w:sz w:val="36"/>
          <w:szCs w:val="12"/>
        </w:rPr>
      </w:pPr>
    </w:p>
    <w:p w:rsidR="00AA6D4B" w:rsidRDefault="00AA6D4B" w:rsidP="00AA6D4B">
      <w:pPr>
        <w:autoSpaceDE w:val="0"/>
        <w:autoSpaceDN w:val="0"/>
        <w:adjustRightInd w:val="0"/>
        <w:spacing w:after="0" w:line="240" w:lineRule="auto"/>
        <w:rPr>
          <w:rFonts w:ascii="Consolas" w:hAnsi="Consolas" w:cs="Consolas"/>
          <w:color w:val="3F7F5F"/>
          <w:sz w:val="12"/>
          <w:szCs w:val="12"/>
        </w:rPr>
      </w:pP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encoding = UTF-8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proofErr w:type="gramStart"/>
      <w:r w:rsidRPr="00A22F5D">
        <w:rPr>
          <w:rFonts w:ascii="Consolas" w:hAnsi="Consolas" w:cs="Consolas"/>
          <w:b/>
          <w:bCs/>
          <w:color w:val="7F0055"/>
          <w:sz w:val="12"/>
          <w:szCs w:val="12"/>
          <w:lang w:val="en-US"/>
        </w:rPr>
        <w:t>module</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generate(</w:t>
      </w:r>
      <w:r w:rsidRPr="00A22F5D">
        <w:rPr>
          <w:rFonts w:ascii="Consolas" w:hAnsi="Consolas" w:cs="Consolas"/>
          <w:color w:val="3F7F7F"/>
          <w:sz w:val="12"/>
          <w:szCs w:val="12"/>
          <w:lang w:val="en-US"/>
        </w:rPr>
        <w:t>'http://www.eclipse.org/uml2/4.0.0/UML'</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[import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org::eclipse::acceleo::module::presentation::services::uml2services</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C00000"/>
          <w:sz w:val="12"/>
          <w:szCs w:val="12"/>
          <w:lang w:val="en-US"/>
        </w:rPr>
        <w:t>[</w:t>
      </w:r>
      <w:proofErr w:type="gramStart"/>
      <w:r w:rsidRPr="00A22F5D">
        <w:rPr>
          <w:rFonts w:ascii="Consolas" w:hAnsi="Consolas" w:cs="Consolas"/>
          <w:b/>
          <w:bCs/>
          <w:color w:val="C00000"/>
          <w:sz w:val="12"/>
          <w:szCs w:val="12"/>
          <w:lang w:val="en-US"/>
        </w:rPr>
        <w:t>template</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C00000"/>
          <w:sz w:val="12"/>
          <w:szCs w:val="12"/>
          <w:lang w:val="en-US"/>
        </w:rPr>
        <w:t>public</w:t>
      </w:r>
      <w:r w:rsidRPr="00A22F5D">
        <w:rPr>
          <w:rFonts w:ascii="Consolas" w:hAnsi="Consolas" w:cs="Consolas"/>
          <w:color w:val="000000"/>
          <w:sz w:val="12"/>
          <w:szCs w:val="12"/>
          <w:lang w:val="en-US"/>
        </w:rPr>
        <w:t xml:space="preserve"> </w:t>
      </w:r>
      <w:r w:rsidRPr="00A22F5D">
        <w:rPr>
          <w:rFonts w:ascii="Consolas" w:hAnsi="Consolas" w:cs="Consolas"/>
          <w:color w:val="C00000"/>
          <w:sz w:val="12"/>
          <w:szCs w:val="12"/>
          <w:lang w:val="en-US"/>
        </w:rPr>
        <w:t>generateElement</w:t>
      </w:r>
      <w:r w:rsidRPr="00A22F5D">
        <w:rPr>
          <w:rFonts w:ascii="Consolas" w:hAnsi="Consolas" w:cs="Consolas"/>
          <w:b/>
          <w:bCs/>
          <w:color w:val="C00000"/>
          <w:sz w:val="12"/>
          <w:szCs w:val="12"/>
          <w:lang w:val="en-US"/>
        </w:rPr>
        <w:t>(</w:t>
      </w:r>
      <w:r w:rsidRPr="00A22F5D">
        <w:rPr>
          <w:rFonts w:ascii="Consolas" w:hAnsi="Consolas" w:cs="Consolas"/>
          <w:color w:val="C00000"/>
          <w:sz w:val="12"/>
          <w:szCs w:val="12"/>
          <w:lang w:val="en-US"/>
        </w:rPr>
        <w:t>c : Class</w:t>
      </w:r>
      <w:r w:rsidRPr="00A22F5D">
        <w:rPr>
          <w:rFonts w:ascii="Consolas" w:hAnsi="Consolas" w:cs="Consolas"/>
          <w:b/>
          <w:bCs/>
          <w:color w:val="C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w:t>
      </w:r>
      <w:r w:rsidRPr="00A22F5D">
        <w:rPr>
          <w:rFonts w:ascii="Consolas" w:hAnsi="Consolas" w:cs="Consolas"/>
          <w:b/>
          <w:bCs/>
          <w:color w:val="3F7F5F"/>
          <w:sz w:val="12"/>
          <w:szCs w:val="12"/>
          <w:lang w:val="en-US"/>
        </w:rPr>
        <w:t>@main</w:t>
      </w:r>
      <w:r w:rsidRPr="00A22F5D">
        <w:rPr>
          <w:rFonts w:ascii="Consolas" w:hAnsi="Consolas" w:cs="Consolas"/>
          <w:color w:val="3F7F5F"/>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c.hasStereotype(</w:t>
      </w:r>
      <w:r w:rsidRPr="00A22F5D">
        <w:rPr>
          <w:rFonts w:ascii="Consolas" w:hAnsi="Consolas" w:cs="Consolas"/>
          <w:color w:val="3F7F7F"/>
          <w:sz w:val="12"/>
          <w:szCs w:val="12"/>
          <w:lang w:val="en-US"/>
        </w:rPr>
        <w:t>'presentationPage'</w:t>
      </w:r>
      <w:r w:rsidRPr="00A22F5D">
        <w:rPr>
          <w:rFonts w:ascii="Consolas" w:hAnsi="Consolas" w:cs="Consolas"/>
          <w:b/>
          <w:bCs/>
          <w:color w:val="7F0055"/>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color w:val="7F0055"/>
          <w:sz w:val="12"/>
          <w:szCs w:val="12"/>
          <w:lang w:val="en-US"/>
        </w:rPr>
        <w:t>file</w:t>
      </w:r>
      <w:proofErr w:type="gramEnd"/>
      <w:r w:rsidRPr="00A22F5D">
        <w:rPr>
          <w:rFonts w:ascii="Consolas" w:hAnsi="Consolas" w:cs="Consolas"/>
          <w:b/>
          <w:bCs/>
          <w:color w:val="7F0055"/>
          <w:sz w:val="12"/>
          <w:szCs w:val="12"/>
          <w:lang w:val="en-US"/>
        </w:rPr>
        <w:t xml:space="preserve"> (</w:t>
      </w:r>
      <w:r w:rsidRPr="00A22F5D">
        <w:rPr>
          <w:rFonts w:ascii="Consolas" w:hAnsi="Consolas" w:cs="Consolas"/>
          <w:color w:val="5050FF"/>
          <w:sz w:val="12"/>
          <w:szCs w:val="12"/>
          <w:lang w:val="en-US"/>
        </w:rPr>
        <w:t>c.name.concat(</w:t>
      </w:r>
      <w:r w:rsidRPr="00A22F5D">
        <w:rPr>
          <w:rFonts w:ascii="Consolas" w:hAnsi="Consolas" w:cs="Consolas"/>
          <w:color w:val="3F7F7F"/>
          <w:sz w:val="12"/>
          <w:szCs w:val="12"/>
          <w:lang w:val="en-US"/>
        </w:rPr>
        <w:t>'.html'</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false,</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'UTF-8'</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proofErr w:type="gramStart"/>
      <w:r w:rsidRPr="00AA6D4B">
        <w:rPr>
          <w:rFonts w:ascii="Consolas" w:hAnsi="Consolas" w:cs="Consolas"/>
          <w:color w:val="000000"/>
          <w:sz w:val="12"/>
          <w:szCs w:val="12"/>
          <w:lang w:val="en-US"/>
        </w:rPr>
        <w:t>&lt;!doctype</w:t>
      </w:r>
      <w:proofErr w:type="gramEnd"/>
      <w:r w:rsidRPr="00AA6D4B">
        <w:rPr>
          <w:rFonts w:ascii="Consolas" w:hAnsi="Consolas" w:cs="Consolas"/>
          <w:color w:val="000000"/>
          <w:sz w:val="12"/>
          <w:szCs w:val="12"/>
          <w:lang w:val="en-US"/>
        </w:rPr>
        <w:t xml:space="preserve"> html&gt;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&lt;html </w:t>
      </w:r>
      <w:proofErr w:type="gramStart"/>
      <w:r w:rsidRPr="00AA6D4B">
        <w:rPr>
          <w:rFonts w:ascii="Consolas" w:hAnsi="Consolas" w:cs="Consolas"/>
          <w:color w:val="000000"/>
          <w:sz w:val="12"/>
          <w:szCs w:val="12"/>
          <w:lang w:val="en-US"/>
        </w:rPr>
        <w:t>lang</w:t>
      </w:r>
      <w:proofErr w:type="gramEnd"/>
      <w:r w:rsidRPr="00AA6D4B">
        <w:rPr>
          <w:rFonts w:ascii="Consolas" w:hAnsi="Consolas" w:cs="Consolas"/>
          <w:color w:val="000000"/>
          <w:sz w:val="12"/>
          <w:szCs w:val="12"/>
          <w:lang w:val="en-US"/>
        </w:rPr>
        <w:t>="en"&gt;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w:t>
      </w:r>
      <w:proofErr w:type="gramStart"/>
      <w:r w:rsidRPr="00AA6D4B">
        <w:rPr>
          <w:rFonts w:ascii="Consolas" w:hAnsi="Consolas" w:cs="Consolas"/>
          <w:color w:val="000000"/>
          <w:sz w:val="12"/>
          <w:szCs w:val="12"/>
          <w:lang w:val="en-US"/>
        </w:rPr>
        <w:t>head</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meta</w:t>
      </w:r>
      <w:proofErr w:type="gramEnd"/>
      <w:r w:rsidRPr="00AA6D4B">
        <w:rPr>
          <w:rFonts w:ascii="Consolas" w:hAnsi="Consolas" w:cs="Consolas"/>
          <w:color w:val="000000"/>
          <w:sz w:val="12"/>
          <w:szCs w:val="12"/>
          <w:lang w:val="en-US"/>
        </w:rPr>
        <w:t xml:space="preserve"> charset="utf-8"&gt;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title</w:t>
      </w:r>
      <w:proofErr w:type="gramEnd"/>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c.name.toString()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&lt;/title&gt;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&lt;link rel="stylesheet" href="jquery-ui-1.11.3.custom/jquery-ui.min.css"&gt;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w:t>
      </w:r>
      <w:proofErr w:type="gramStart"/>
      <w:r w:rsidRPr="00A22F5D">
        <w:rPr>
          <w:rFonts w:ascii="Consolas" w:hAnsi="Consolas" w:cs="Consolas"/>
          <w:color w:val="000000"/>
          <w:sz w:val="12"/>
          <w:szCs w:val="12"/>
          <w:lang w:val="en-US"/>
        </w:rPr>
        <w:t>script</w:t>
      </w:r>
      <w:proofErr w:type="gramEnd"/>
      <w:r w:rsidRPr="00A22F5D">
        <w:rPr>
          <w:rFonts w:ascii="Consolas" w:hAnsi="Consolas" w:cs="Consolas"/>
          <w:color w:val="000000"/>
          <w:sz w:val="12"/>
          <w:szCs w:val="12"/>
          <w:lang w:val="en-US"/>
        </w:rPr>
        <w:t xml:space="preserve"> src="jquery-ui-1.11.3.custom/external/jquery/jquery.js"&gt;&lt;/script&gt;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w:t>
      </w:r>
      <w:proofErr w:type="gramStart"/>
      <w:r w:rsidRPr="00A22F5D">
        <w:rPr>
          <w:rFonts w:ascii="Consolas" w:hAnsi="Consolas" w:cs="Consolas"/>
          <w:color w:val="000000"/>
          <w:sz w:val="12"/>
          <w:szCs w:val="12"/>
          <w:lang w:val="en-US"/>
        </w:rPr>
        <w:t>script</w:t>
      </w:r>
      <w:proofErr w:type="gramEnd"/>
      <w:r w:rsidRPr="00A22F5D">
        <w:rPr>
          <w:rFonts w:ascii="Consolas" w:hAnsi="Consolas" w:cs="Consolas"/>
          <w:color w:val="000000"/>
          <w:sz w:val="12"/>
          <w:szCs w:val="12"/>
          <w:lang w:val="en-US"/>
        </w:rPr>
        <w:t xml:space="preserve"> src="jquery-ui-1.11.3.custom/jquery-ui.min.js"&gt;&lt;/script&gt;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&lt;link rel="stylesheet" href="jquery-validation-1.13.1/demo/css/screen.css"&gt;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w:t>
      </w:r>
      <w:proofErr w:type="gramStart"/>
      <w:r w:rsidRPr="00A22F5D">
        <w:rPr>
          <w:rFonts w:ascii="Consolas" w:hAnsi="Consolas" w:cs="Consolas"/>
          <w:color w:val="000000"/>
          <w:sz w:val="12"/>
          <w:szCs w:val="12"/>
          <w:lang w:val="en-US"/>
        </w:rPr>
        <w:t>script</w:t>
      </w:r>
      <w:proofErr w:type="gramEnd"/>
      <w:r w:rsidRPr="00A22F5D">
        <w:rPr>
          <w:rFonts w:ascii="Consolas" w:hAnsi="Consolas" w:cs="Consolas"/>
          <w:color w:val="000000"/>
          <w:sz w:val="12"/>
          <w:szCs w:val="12"/>
          <w:lang w:val="en-US"/>
        </w:rPr>
        <w:t xml:space="preserve"> src="jquery-validation-1.13.1/dist/jquery.validate.js"&gt;&lt;/script&gt;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&lt;/head&gt;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w:t>
      </w:r>
      <w:proofErr w:type="gramStart"/>
      <w:r w:rsidRPr="00A22F5D">
        <w:rPr>
          <w:rFonts w:ascii="Consolas" w:hAnsi="Consolas" w:cs="Consolas"/>
          <w:color w:val="000000"/>
          <w:sz w:val="12"/>
          <w:szCs w:val="12"/>
          <w:lang w:val="en-US"/>
        </w:rPr>
        <w:t>script</w:t>
      </w:r>
      <w:proofErr w:type="gramEnd"/>
      <w:r w:rsidRPr="00A22F5D">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codigo js para el widget acordeon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c2.getAppliedStereotypes()-&gt;asSequence()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'richAccordion'</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function(</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 "</w:t>
      </w:r>
      <w:proofErr w:type="gramEnd"/>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).accordion();</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codigo js para el widget tab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c2.getAppliedStereotypes()-&gt;asSequence()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'richTabs'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function(</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 "</w:t>
      </w:r>
      <w:proofErr w:type="gramEnd"/>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).tabs();</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codigo js para el widget  fieldLiveValidation</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3F7F5F"/>
          <w:sz w:val="12"/>
          <w:szCs w:val="12"/>
          <w:lang w:val="en-US"/>
        </w:rPr>
        <w:tab/>
      </w:r>
      <w:r w:rsidRPr="00A22F5D">
        <w:rPr>
          <w:rFonts w:ascii="Consolas" w:hAnsi="Consolas" w:cs="Consolas"/>
          <w:color w:val="3F7F5F"/>
          <w:sz w:val="12"/>
          <w:szCs w:val="12"/>
          <w:lang w:val="en-US"/>
        </w:rPr>
        <w:tab/>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para</w:t>
      </w:r>
      <w:proofErr w:type="gramEnd"/>
      <w:r w:rsidRPr="0081060D">
        <w:rPr>
          <w:rFonts w:ascii="Consolas" w:hAnsi="Consolas" w:cs="Consolas"/>
          <w:color w:val="3F7F5F"/>
          <w:sz w:val="12"/>
          <w:szCs w:val="12"/>
        </w:rPr>
        <w:t xml:space="preserve"> validacion de mÃ¡s de 1 campo. Primeramente la definiciÃ³n de la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ab/>
      </w:r>
      <w:r w:rsidRPr="0081060D">
        <w:rPr>
          <w:rFonts w:ascii="Consolas" w:hAnsi="Consolas" w:cs="Consolas"/>
          <w:color w:val="3F7F5F"/>
          <w:sz w:val="12"/>
          <w:szCs w:val="12"/>
        </w:rPr>
        <w:tab/>
        <w:t>funciÃ³n principal y sus reglas.</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3F7F5F"/>
          <w:sz w:val="12"/>
          <w:szCs w:val="12"/>
        </w:rPr>
        <w:tab/>
      </w:r>
      <w:r w:rsidRPr="0081060D">
        <w:rPr>
          <w:rFonts w:ascii="Consolas" w:hAnsi="Consolas" w:cs="Consolas"/>
          <w:color w:val="3F7F5F"/>
          <w:sz w:val="12"/>
          <w:szCs w:val="12"/>
        </w:rPr>
        <w:tab/>
      </w:r>
      <w:r w:rsidRPr="00AA6D4B">
        <w:rPr>
          <w:rFonts w:ascii="Consolas" w:hAnsi="Consolas" w:cs="Consolas"/>
          <w:color w:val="3F7F5F"/>
          <w:sz w:val="12"/>
          <w:szCs w:val="12"/>
          <w:lang w:val="en-US"/>
        </w:rPr>
        <w:t>Primeramente las reglas/]</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s1: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c2.getAppliedStereotypes()-&gt;asSequence()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s1.name.toString()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'form'</w:t>
      </w:r>
      <w:r w:rsidRPr="00A22F5D">
        <w:rPr>
          <w:rFonts w:ascii="Consolas" w:hAnsi="Consolas" w:cs="Consolas"/>
          <w:color w:val="000000"/>
          <w:sz w:val="12"/>
          <w:szCs w:val="12"/>
          <w:lang w:val="en-US"/>
        </w:rPr>
        <w:t xml:space="preserve"> </w:t>
      </w:r>
      <w:r w:rsidRPr="00A22F5D">
        <w:rPr>
          <w:rFonts w:ascii="Consolas" w:hAnsi="Consolas" w:cs="Consolas"/>
          <w:b/>
          <w:bCs/>
          <w:color w:val="5050FF"/>
          <w:sz w:val="12"/>
          <w:szCs w:val="12"/>
          <w:lang w:val="en-US"/>
        </w:rPr>
        <w:t>and</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c2.getValue(s1,</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'validate'</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ready(</w:t>
      </w:r>
      <w:proofErr w:type="gramEnd"/>
      <w:r w:rsidRPr="00A22F5D">
        <w:rPr>
          <w:rFonts w:ascii="Consolas" w:hAnsi="Consolas" w:cs="Consolas"/>
          <w:color w:val="000000"/>
          <w:sz w:val="12"/>
          <w:szCs w:val="12"/>
          <w:lang w:val="en-US"/>
        </w:rPr>
        <w:t>function()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 validate signup form on keyup and submit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c2.name.substituteAll(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").validate({</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rules</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 Property</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c2.getAllAttributes()-&gt;asSequence()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att.getAppliedStereotypes()-&gt;asSequence()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'richFieldLiveValidation'</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Primeramente validacion tipo password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'password'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minlength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maxlength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'confirmPass'</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confirm</w:t>
      </w:r>
      <w:proofErr w:type="gramStart"/>
      <w:r w:rsidRPr="00A22F5D">
        <w:rPr>
          <w:rFonts w:ascii="Consolas" w:hAnsi="Consolas" w:cs="Consolas"/>
          <w:color w:val="000000"/>
          <w:sz w:val="12"/>
          <w:szCs w:val="12"/>
          <w:lang w:val="en-US"/>
        </w:rPr>
        <w:t>_</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att.name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minlength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maxlength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equalTo</w:t>
      </w:r>
      <w:proofErr w:type="gramEnd"/>
      <w:r w:rsidRPr="00AA6D4B">
        <w:rPr>
          <w:rFonts w:ascii="Consolas" w:hAnsi="Consolas" w:cs="Consolas"/>
          <w:color w:val="000000"/>
          <w:sz w:val="12"/>
          <w:szCs w:val="12"/>
          <w:lang w:val="en-US"/>
        </w:rPr>
        <w:t>: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'email'</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required</w:t>
      </w:r>
      <w:proofErr w:type="gramEnd"/>
      <w:r w:rsidRPr="00AA6D4B">
        <w:rPr>
          <w:rFonts w:ascii="Consolas" w:hAnsi="Consolas" w:cs="Consolas"/>
          <w:color w:val="000000"/>
          <w:sz w:val="12"/>
          <w:szCs w:val="12"/>
          <w:lang w:val="en-US"/>
        </w:rPr>
        <w:t xml:space="preserve">: true,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minlength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maxlength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email</w:t>
      </w:r>
      <w:proofErr w:type="gramEnd"/>
      <w:r w:rsidRPr="00AA6D4B">
        <w:rPr>
          <w:rFonts w:ascii="Consolas" w:hAnsi="Consolas" w:cs="Consolas"/>
          <w:color w:val="000000"/>
          <w:sz w:val="12"/>
          <w:szCs w:val="12"/>
          <w:lang w:val="en-US"/>
        </w:rPr>
        <w:t>: true</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'simpleTextImput'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'digits'</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digits</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minlength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maxlength</w:t>
      </w:r>
      <w:proofErr w:type="gramEnd"/>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'agreeCheck'</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agree</w:t>
      </w:r>
      <w:proofErr w:type="gramEnd"/>
      <w:r w:rsidRPr="00A22F5D">
        <w:rPr>
          <w:rFonts w:ascii="Consolas" w:hAnsi="Consolas" w:cs="Consolas"/>
          <w:color w:val="000000"/>
          <w:sz w:val="12"/>
          <w:szCs w:val="12"/>
          <w:lang w:val="en-US"/>
        </w:rPr>
        <w:t>: "required"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 xml:space="preserve">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if</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Fin de la generaciÃ³n de las reglas para el fieldLiveValidation (para validacion de mÃ¡s de un campo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codigo js para el widget  fieldLiveValidation (para validacion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ab/>
      </w:r>
      <w:r w:rsidRPr="0081060D">
        <w:rPr>
          <w:rFonts w:ascii="Consolas" w:hAnsi="Consolas" w:cs="Consolas"/>
          <w:color w:val="3F7F5F"/>
          <w:sz w:val="12"/>
          <w:szCs w:val="12"/>
        </w:rPr>
        <w:tab/>
      </w:r>
      <w:proofErr w:type="gramStart"/>
      <w:r w:rsidRPr="0081060D">
        <w:rPr>
          <w:rFonts w:ascii="Consolas" w:hAnsi="Consolas" w:cs="Consolas"/>
          <w:color w:val="3F7F5F"/>
          <w:sz w:val="12"/>
          <w:szCs w:val="12"/>
        </w:rPr>
        <w:t>de</w:t>
      </w:r>
      <w:proofErr w:type="gramEnd"/>
      <w:r w:rsidRPr="0081060D">
        <w:rPr>
          <w:rFonts w:ascii="Consolas" w:hAnsi="Consolas" w:cs="Consolas"/>
          <w:color w:val="3F7F5F"/>
          <w:sz w:val="12"/>
          <w:szCs w:val="12"/>
        </w:rPr>
        <w:t xml:space="preserve"> mÃ¡s de 1 campo. DefiniciÃ³n de las reglas y cierre de la funciÃ³n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3F7F5F"/>
          <w:sz w:val="12"/>
          <w:szCs w:val="12"/>
        </w:rPr>
        <w:tab/>
      </w:r>
      <w:r w:rsidRPr="0081060D">
        <w:rPr>
          <w:rFonts w:ascii="Consolas" w:hAnsi="Consolas" w:cs="Consolas"/>
          <w:color w:val="3F7F5F"/>
          <w:sz w:val="12"/>
          <w:szCs w:val="12"/>
        </w:rPr>
        <w:tab/>
      </w:r>
      <w:proofErr w:type="gramStart"/>
      <w:r w:rsidRPr="00A22F5D">
        <w:rPr>
          <w:rFonts w:ascii="Consolas" w:hAnsi="Consolas" w:cs="Consolas"/>
          <w:color w:val="3F7F5F"/>
          <w:sz w:val="12"/>
          <w:szCs w:val="12"/>
          <w:lang w:val="en-US"/>
        </w:rPr>
        <w:t>principal</w:t>
      </w:r>
      <w:proofErr w:type="gramEnd"/>
      <w:r w:rsidRPr="00A22F5D">
        <w:rPr>
          <w:rFonts w:ascii="Consolas" w:hAnsi="Consolas" w:cs="Consolas"/>
          <w:color w:val="3F7F5F"/>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s1: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c2.getAppliedStereotypes()-&gt;asSequence()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s1.name.toString()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'form'</w:t>
      </w:r>
      <w:r w:rsidRPr="00A22F5D">
        <w:rPr>
          <w:rFonts w:ascii="Consolas" w:hAnsi="Consolas" w:cs="Consolas"/>
          <w:color w:val="000000"/>
          <w:sz w:val="12"/>
          <w:szCs w:val="12"/>
          <w:lang w:val="en-US"/>
        </w:rPr>
        <w:t xml:space="preserve"> </w:t>
      </w:r>
      <w:r w:rsidRPr="00A22F5D">
        <w:rPr>
          <w:rFonts w:ascii="Consolas" w:hAnsi="Consolas" w:cs="Consolas"/>
          <w:b/>
          <w:bCs/>
          <w:color w:val="5050FF"/>
          <w:sz w:val="12"/>
          <w:szCs w:val="12"/>
          <w:lang w:val="en-US"/>
        </w:rPr>
        <w:t>and</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c2.getValue(s1,</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'validate'</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messages</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 Property</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c2.getAllAttributes()-&gt;asSequence()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att.getAppliedStereotypes()-&gt;asSequence()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'richFieldLiveValidation'</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'password'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"Por favor ingrese un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minlength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al menos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'minLength'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maxlength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como maximo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'maxlength'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'confirmPass'</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confirm</w:t>
      </w:r>
      <w:proofErr w:type="gramStart"/>
      <w:r w:rsidRPr="00A22F5D">
        <w:rPr>
          <w:rFonts w:ascii="Consolas" w:hAnsi="Consolas" w:cs="Consolas"/>
          <w:color w:val="000000"/>
          <w:sz w:val="12"/>
          <w:szCs w:val="12"/>
          <w:lang w:val="en-US"/>
        </w:rPr>
        <w:t>_</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att.name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"Por favor ingrese un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minlength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al menos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'minLength'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maxlength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como maximo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'maxlength'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if</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t xml:space="preserve">     </w:t>
      </w:r>
      <w:proofErr w:type="gramStart"/>
      <w:r w:rsidRPr="0081060D">
        <w:rPr>
          <w:rFonts w:ascii="Consolas" w:hAnsi="Consolas" w:cs="Consolas"/>
          <w:color w:val="000000"/>
          <w:sz w:val="12"/>
          <w:szCs w:val="12"/>
        </w:rPr>
        <w:t>equalTo</w:t>
      </w:r>
      <w:proofErr w:type="gramEnd"/>
      <w:r w:rsidRPr="0081060D">
        <w:rPr>
          <w:rFonts w:ascii="Consolas" w:hAnsi="Consolas" w:cs="Consolas"/>
          <w:color w:val="000000"/>
          <w:sz w:val="12"/>
          <w:szCs w:val="12"/>
        </w:rPr>
        <w:t>: "Por favor ingrese el mismo password"</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'email'</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"Por favor ingrese un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minlength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al menos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'minLength'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maxlength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como maximo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'maxlength'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if</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t xml:space="preserve">     </w:t>
      </w:r>
      <w:proofErr w:type="gramStart"/>
      <w:r w:rsidRPr="0081060D">
        <w:rPr>
          <w:rFonts w:ascii="Consolas" w:hAnsi="Consolas" w:cs="Consolas"/>
          <w:color w:val="000000"/>
          <w:sz w:val="12"/>
          <w:szCs w:val="12"/>
        </w:rPr>
        <w:t>email</w:t>
      </w:r>
      <w:proofErr w:type="gramEnd"/>
      <w:r w:rsidRPr="0081060D">
        <w:rPr>
          <w:rFonts w:ascii="Consolas" w:hAnsi="Consolas" w:cs="Consolas"/>
          <w:color w:val="000000"/>
          <w:sz w:val="12"/>
          <w:szCs w:val="12"/>
        </w:rPr>
        <w:t>: "Por favor ingrese una direcciÃ³n de email valida"</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'simpleTextImput'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'required'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required</w:t>
      </w:r>
      <w:proofErr w:type="gramEnd"/>
      <w:r w:rsidRPr="00A22F5D">
        <w:rPr>
          <w:rFonts w:ascii="Consolas" w:hAnsi="Consolas" w:cs="Consolas"/>
          <w:color w:val="000000"/>
          <w:sz w:val="12"/>
          <w:szCs w:val="12"/>
          <w:lang w:val="en-US"/>
        </w:rPr>
        <w:t xml:space="preserve">: "Por favor ingrese un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'minLength'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minlength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al menos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'minLength'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'maxlength'</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maxlength</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tener como maximo </w:t>
      </w:r>
      <w:r w:rsidRPr="0081060D">
        <w:rPr>
          <w:rFonts w:ascii="Consolas" w:hAnsi="Consolas" w:cs="Consolas"/>
          <w:b/>
          <w:bCs/>
          <w:color w:val="7F0055"/>
          <w:sz w:val="12"/>
          <w:szCs w:val="12"/>
        </w:rPr>
        <w:t>[</w:t>
      </w:r>
      <w:r w:rsidRPr="0081060D">
        <w:rPr>
          <w:rFonts w:ascii="Consolas" w:hAnsi="Consolas" w:cs="Consolas"/>
          <w:color w:val="5050FF"/>
          <w:sz w:val="12"/>
          <w:szCs w:val="12"/>
        </w:rPr>
        <w:t>att.getValue(s,</w:t>
      </w:r>
      <w:r w:rsidRPr="0081060D">
        <w:rPr>
          <w:rFonts w:ascii="Consolas" w:hAnsi="Consolas" w:cs="Consolas"/>
          <w:color w:val="3F7F7F"/>
          <w:sz w:val="12"/>
          <w:szCs w:val="12"/>
        </w:rPr>
        <w:t>'maxlength'</w:t>
      </w:r>
      <w:r w:rsidRPr="0081060D">
        <w:rPr>
          <w:rFonts w:ascii="Consolas" w:hAnsi="Consolas" w:cs="Consolas"/>
          <w:color w:val="5050FF"/>
          <w:sz w:val="12"/>
          <w:szCs w:val="12"/>
        </w:rPr>
        <w:t>)</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caracteres de longitud",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'digits'</w:t>
      </w:r>
      <w:r w:rsidRPr="00A22F5D">
        <w:rPr>
          <w:rFonts w:ascii="Consolas" w:hAnsi="Consolas" w:cs="Consolas"/>
          <w:color w:val="5050FF"/>
          <w:sz w:val="12"/>
          <w:szCs w:val="12"/>
          <w:lang w:val="en-US"/>
        </w:rPr>
        <w:t>).toString().toInteger()</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digits</w:t>
      </w:r>
      <w:proofErr w:type="gramEnd"/>
      <w:r w:rsidRPr="0081060D">
        <w:rPr>
          <w:rFonts w:ascii="Consolas" w:hAnsi="Consolas" w:cs="Consolas"/>
          <w:color w:val="000000"/>
          <w:sz w:val="12"/>
          <w:szCs w:val="12"/>
        </w:rPr>
        <w:t xml:space="preserve">: "El </w:t>
      </w:r>
      <w:r w:rsidRPr="0081060D">
        <w:rPr>
          <w:rFonts w:ascii="Consolas" w:hAnsi="Consolas" w:cs="Consolas"/>
          <w:b/>
          <w:bCs/>
          <w:color w:val="7F0055"/>
          <w:sz w:val="12"/>
          <w:szCs w:val="12"/>
        </w:rPr>
        <w:t>[</w:t>
      </w:r>
      <w:r w:rsidRPr="0081060D">
        <w:rPr>
          <w:rFonts w:ascii="Consolas" w:hAnsi="Consolas" w:cs="Consolas"/>
          <w:color w:val="5050FF"/>
          <w:sz w:val="12"/>
          <w:szCs w:val="12"/>
        </w:rPr>
        <w:t>att.name</w:t>
      </w:r>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debe contener digitos",</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'agreeCheck'</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proofErr w:type="gramStart"/>
      <w:r w:rsidRPr="0081060D">
        <w:rPr>
          <w:rFonts w:ascii="Consolas" w:hAnsi="Consolas" w:cs="Consolas"/>
          <w:color w:val="000000"/>
          <w:sz w:val="12"/>
          <w:szCs w:val="12"/>
        </w:rPr>
        <w:t>agree</w:t>
      </w:r>
      <w:proofErr w:type="gramEnd"/>
      <w:r w:rsidRPr="0081060D">
        <w:rPr>
          <w:rFonts w:ascii="Consolas" w:hAnsi="Consolas" w:cs="Consolas"/>
          <w:color w:val="000000"/>
          <w:sz w:val="12"/>
          <w:szCs w:val="12"/>
        </w:rPr>
        <w:t xml:space="preserve">: "Favor seleccione este campo"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Fin de la generaciÃ³n de los mensajes  y la funciÃ³n principal para el fieldLiveValidation (para validacion de mÃ¡s de un campo /]</w:t>
      </w:r>
    </w:p>
    <w:p w:rsidR="00AA6D4B" w:rsidRPr="0081060D" w:rsidRDefault="00AA6D4B" w:rsidP="00AA6D4B">
      <w:pPr>
        <w:autoSpaceDE w:val="0"/>
        <w:autoSpaceDN w:val="0"/>
        <w:adjustRightInd w:val="0"/>
        <w:spacing w:after="0" w:line="240" w:lineRule="auto"/>
        <w:rPr>
          <w:rFonts w:ascii="Consolas" w:hAnsi="Consolas" w:cs="Consolas"/>
          <w:sz w:val="12"/>
          <w:szCs w:val="12"/>
        </w:rPr>
      </w:pP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codigo js para los widget autoSuggest, datepicker tooltip/]</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 xml:space="preserve">for  </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 Property</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c2.getAllAttributes()-&gt;asSequence()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att.getAppliedStereotypes()-&gt;asSequence()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'richAutoSuggest'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w:t>
      </w:r>
      <w:proofErr w:type="gramStart"/>
      <w:r w:rsidRPr="00A22F5D">
        <w:rPr>
          <w:rFonts w:ascii="Consolas" w:hAnsi="Consolas" w:cs="Consolas"/>
          <w:color w:val="000000"/>
          <w:sz w:val="12"/>
          <w:szCs w:val="12"/>
          <w:lang w:val="en-US"/>
        </w:rPr>
        <w:t>function(</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'localDictionary'</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'definedInTheModel'</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var</w:t>
      </w:r>
      <w:proofErr w:type="gramEnd"/>
      <w:r w:rsidRPr="00A22F5D">
        <w:rPr>
          <w:rFonts w:ascii="Consolas" w:hAnsi="Consolas" w:cs="Consolas"/>
          <w:color w:val="000000"/>
          <w:sz w:val="12"/>
          <w:szCs w:val="12"/>
          <w:lang w:val="en-US"/>
        </w:rPr>
        <w:t xml:space="preserve"> availableTags</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color w:val="3F7F7F"/>
          <w:sz w:val="12"/>
          <w:szCs w:val="12"/>
          <w:lang w:val="en-US"/>
        </w:rPr>
        <w:t>'['</w:t>
      </w:r>
      <w:r w:rsidRPr="00A22F5D">
        <w:rPr>
          <w:rFonts w:ascii="Consolas" w:hAnsi="Consolas" w:cs="Consolas"/>
          <w:b/>
          <w:bCs/>
          <w:color w:val="7F0055"/>
          <w:sz w:val="12"/>
          <w:szCs w:val="12"/>
          <w:lang w:val="en-US"/>
        </w:rPr>
        <w:t>/</w:t>
      </w:r>
      <w:proofErr w:type="gramStart"/>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'source'</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3F7F7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 "</w:t>
      </w:r>
      <w:proofErr w:type="gramEnd"/>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).autocomplete({</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source</w:t>
      </w:r>
      <w:proofErr w:type="gramEnd"/>
      <w:r w:rsidRPr="00A22F5D">
        <w:rPr>
          <w:rFonts w:ascii="Consolas" w:hAnsi="Consolas" w:cs="Consolas"/>
          <w:color w:val="000000"/>
          <w:sz w:val="12"/>
          <w:szCs w:val="12"/>
          <w:lang w:val="en-US"/>
        </w:rPr>
        <w:t>: availableTags</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'localDictionary'</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'definedInAFile'</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ajax({</w:t>
      </w:r>
      <w:proofErr w:type="gramEnd"/>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url</w:t>
      </w:r>
      <w:proofErr w:type="gramEnd"/>
      <w:r w:rsidRPr="00A22F5D">
        <w:rPr>
          <w:rFonts w:ascii="Consolas" w:hAnsi="Consolas" w:cs="Consolas"/>
          <w:color w:val="000000"/>
          <w:sz w:val="12"/>
          <w:szCs w:val="12"/>
          <w:lang w:val="en-US"/>
        </w:rPr>
        <w:t>: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'source'</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dataType</w:t>
      </w:r>
      <w:proofErr w:type="gramEnd"/>
      <w:r w:rsidRPr="00A22F5D">
        <w:rPr>
          <w:rFonts w:ascii="Consolas" w:hAnsi="Consolas" w:cs="Consolas"/>
          <w:color w:val="000000"/>
          <w:sz w:val="12"/>
          <w:szCs w:val="12"/>
          <w:lang w:val="en-US"/>
        </w:rPr>
        <w:t>: "xml",</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success</w:t>
      </w:r>
      <w:proofErr w:type="gramEnd"/>
      <w:r w:rsidRPr="00A22F5D">
        <w:rPr>
          <w:rFonts w:ascii="Consolas" w:hAnsi="Consolas" w:cs="Consolas"/>
          <w:color w:val="000000"/>
          <w:sz w:val="12"/>
          <w:szCs w:val="12"/>
          <w:lang w:val="en-US"/>
        </w:rPr>
        <w:t>: function( xmlResponse )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var</w:t>
      </w:r>
      <w:proofErr w:type="gramEnd"/>
      <w:r w:rsidRPr="00A22F5D">
        <w:rPr>
          <w:rFonts w:ascii="Consolas" w:hAnsi="Consolas" w:cs="Consolas"/>
          <w:color w:val="000000"/>
          <w:sz w:val="12"/>
          <w:szCs w:val="12"/>
          <w:lang w:val="en-US"/>
        </w:rPr>
        <w:t xml:space="preserve"> data = $( "tag", xmlResponse ).map(function()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return</w:t>
      </w:r>
      <w:proofErr w:type="gramEnd"/>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value</w:t>
      </w:r>
      <w:proofErr w:type="gramEnd"/>
      <w:r w:rsidRPr="00A22F5D">
        <w:rPr>
          <w:rFonts w:ascii="Consolas" w:hAnsi="Consolas" w:cs="Consolas"/>
          <w:color w:val="000000"/>
          <w:sz w:val="12"/>
          <w:szCs w:val="12"/>
          <w:lang w:val="en-US"/>
        </w:rPr>
        <w:t>: $( "name", this ).text(),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id</w:t>
      </w:r>
      <w:proofErr w:type="gramEnd"/>
      <w:r w:rsidRPr="00A22F5D">
        <w:rPr>
          <w:rFonts w:ascii="Consolas" w:hAnsi="Consolas" w:cs="Consolas"/>
          <w:color w:val="000000"/>
          <w:sz w:val="12"/>
          <w:szCs w:val="12"/>
          <w:lang w:val="en-US"/>
        </w:rPr>
        <w:t>: $( "tagId", this ).text()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 xml:space="preserve">       </w:t>
      </w:r>
      <w:r w:rsidRPr="00A22F5D">
        <w:rPr>
          <w:rFonts w:ascii="Consolas" w:hAnsi="Consolas" w:cs="Consolas"/>
          <w:color w:val="000000"/>
          <w:sz w:val="12"/>
          <w:szCs w:val="12"/>
          <w:lang w:val="en-US"/>
        </w:rPr>
        <w:t>}).</w:t>
      </w:r>
      <w:proofErr w:type="gramStart"/>
      <w:r w:rsidRPr="00A22F5D">
        <w:rPr>
          <w:rFonts w:ascii="Consolas" w:hAnsi="Consolas" w:cs="Consolas"/>
          <w:color w:val="000000"/>
          <w:sz w:val="12"/>
          <w:szCs w:val="12"/>
          <w:lang w:val="en-US"/>
        </w:rPr>
        <w:t>get(</w:t>
      </w:r>
      <w:proofErr w:type="gramEnd"/>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 "</w:t>
      </w:r>
      <w:proofErr w:type="gramEnd"/>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).autocomplete({</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A6D4B">
        <w:rPr>
          <w:rFonts w:ascii="Consolas" w:hAnsi="Consolas" w:cs="Consolas"/>
          <w:color w:val="000000"/>
          <w:sz w:val="12"/>
          <w:szCs w:val="12"/>
          <w:lang w:val="en-US"/>
        </w:rPr>
        <w:t>source</w:t>
      </w:r>
      <w:proofErr w:type="gramEnd"/>
      <w:r w:rsidRPr="00AA6D4B">
        <w:rPr>
          <w:rFonts w:ascii="Consolas" w:hAnsi="Consolas" w:cs="Consolas"/>
          <w:color w:val="000000"/>
          <w:sz w:val="12"/>
          <w:szCs w:val="12"/>
          <w:lang w:val="en-US"/>
        </w:rPr>
        <w:t>: data,</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'richDatePicker'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function(</w:t>
      </w:r>
      <w:proofErr w:type="gramEnd"/>
      <w:r w:rsidRPr="00A22F5D">
        <w:rPr>
          <w:rFonts w:ascii="Consolas" w:hAnsi="Consolas" w:cs="Consolas"/>
          <w:color w:val="000000"/>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 "</w:t>
      </w:r>
      <w:proofErr w:type="gramEnd"/>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).datepicker({</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'changeYear'</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changeYear</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'changeMonth'</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changeMonth</w:t>
      </w:r>
      <w:proofErr w:type="gramEnd"/>
      <w:r w:rsidRPr="00A22F5D">
        <w:rPr>
          <w:rFonts w:ascii="Consolas" w:hAnsi="Consolas" w:cs="Consolas"/>
          <w:color w:val="000000"/>
          <w:sz w:val="12"/>
          <w:szCs w:val="12"/>
          <w:lang w:val="en-US"/>
        </w:rPr>
        <w:t xml:space="preserve">: true,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'yearRange'</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yearRange</w:t>
      </w:r>
      <w:proofErr w:type="gramEnd"/>
      <w:r w:rsidRPr="00A22F5D">
        <w:rPr>
          <w:rFonts w:ascii="Consolas" w:hAnsi="Consolas" w:cs="Consolas"/>
          <w:color w:val="000000"/>
          <w:sz w:val="12"/>
          <w:szCs w:val="12"/>
          <w:lang w:val="en-US"/>
        </w:rPr>
        <w:t>: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'yearRange'</w:t>
      </w:r>
      <w:r w:rsidRPr="00A22F5D">
        <w:rPr>
          <w:rFonts w:ascii="Consolas" w:hAnsi="Consolas" w:cs="Consolas"/>
          <w:color w:val="5050FF"/>
          <w:sz w:val="12"/>
          <w:szCs w:val="12"/>
          <w:lang w:val="en-US"/>
        </w:rPr>
        <w:t>).toString()</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'dateFormat'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'Default - mm/dd/yy'</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proofErr w:type="gramStart"/>
      <w:r w:rsidRPr="00A22F5D">
        <w:rPr>
          <w:rFonts w:ascii="Consolas" w:hAnsi="Consolas" w:cs="Consolas"/>
          <w:color w:val="000000"/>
          <w:sz w:val="12"/>
          <w:szCs w:val="12"/>
          <w:lang w:val="en-US"/>
        </w:rPr>
        <w:t>dateFormat</w:t>
      </w:r>
      <w:proofErr w:type="gramEnd"/>
      <w:r w:rsidRPr="00A22F5D">
        <w:rPr>
          <w:rFonts w:ascii="Consolas" w:hAnsi="Consolas" w:cs="Consolas"/>
          <w:color w:val="000000"/>
          <w:sz w:val="12"/>
          <w:szCs w:val="12"/>
          <w:lang w:val="en-US"/>
        </w:rPr>
        <w:t>: "mm/dd/yy"</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'dateFormat'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'ISO 8601 - yy-mm-dd'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dateFormat</w:t>
      </w:r>
      <w:proofErr w:type="gramEnd"/>
      <w:r w:rsidRPr="00AA6D4B">
        <w:rPr>
          <w:rFonts w:ascii="Consolas" w:hAnsi="Consolas" w:cs="Consolas"/>
          <w:color w:val="000000"/>
          <w:sz w:val="12"/>
          <w:szCs w:val="12"/>
          <w:lang w:val="en-US"/>
        </w:rPr>
        <w:t>: "yy-mm-dd"</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'dateFormat'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'Short - d M, y'</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dateFormat</w:t>
      </w:r>
      <w:proofErr w:type="gramEnd"/>
      <w:r w:rsidRPr="00A22F5D">
        <w:rPr>
          <w:rFonts w:ascii="Consolas" w:hAnsi="Consolas" w:cs="Consolas"/>
          <w:color w:val="000000"/>
          <w:sz w:val="12"/>
          <w:szCs w:val="12"/>
          <w:lang w:val="en-US"/>
        </w:rPr>
        <w:t>: "d M, y"</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'dateFormat'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'Medium - d MM, y'</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dateFormat</w:t>
      </w:r>
      <w:proofErr w:type="gramEnd"/>
      <w:r w:rsidRPr="00A22F5D">
        <w:rPr>
          <w:rFonts w:ascii="Consolas" w:hAnsi="Consolas" w:cs="Consolas"/>
          <w:color w:val="000000"/>
          <w:sz w:val="12"/>
          <w:szCs w:val="12"/>
          <w:lang w:val="en-US"/>
        </w:rPr>
        <w:t>: "d MM, y"</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'dateFormat'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'Full - DD, d MM, yy'</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roofErr w:type="gramStart"/>
      <w:r w:rsidRPr="00A22F5D">
        <w:rPr>
          <w:rFonts w:ascii="Consolas" w:hAnsi="Consolas" w:cs="Consolas"/>
          <w:color w:val="000000"/>
          <w:sz w:val="12"/>
          <w:szCs w:val="12"/>
          <w:lang w:val="en-US"/>
        </w:rPr>
        <w:t>dateFormat</w:t>
      </w:r>
      <w:proofErr w:type="gramEnd"/>
      <w:r w:rsidRPr="00A22F5D">
        <w:rPr>
          <w:rFonts w:ascii="Consolas" w:hAnsi="Consolas" w:cs="Consolas"/>
          <w:color w:val="000000"/>
          <w:sz w:val="12"/>
          <w:szCs w:val="12"/>
          <w:lang w:val="en-US"/>
        </w:rPr>
        <w:t>: "DD, d MM, yy"</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'richToolTip'</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w:t>
      </w:r>
      <w:proofErr w:type="gramStart"/>
      <w:r w:rsidRPr="00AA6D4B">
        <w:rPr>
          <w:rFonts w:ascii="Consolas" w:hAnsi="Consolas" w:cs="Consolas"/>
          <w:color w:val="000000"/>
          <w:sz w:val="12"/>
          <w:szCs w:val="12"/>
          <w:lang w:val="en-US"/>
        </w:rPr>
        <w:t>function(</w:t>
      </w:r>
      <w:proofErr w:type="gramEnd"/>
      <w:r w:rsidRPr="00AA6D4B">
        <w:rPr>
          <w:rFonts w:ascii="Consolas" w:hAnsi="Consolas" w:cs="Consolas"/>
          <w:color w:val="000000"/>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roofErr w:type="gramStart"/>
      <w:r w:rsidRPr="00AA6D4B">
        <w:rPr>
          <w:rFonts w:ascii="Consolas" w:hAnsi="Consolas" w:cs="Consolas"/>
          <w:color w:val="000000"/>
          <w:sz w:val="12"/>
          <w:szCs w:val="12"/>
          <w:lang w:val="en-US"/>
        </w:rPr>
        <w:t>( document</w:t>
      </w:r>
      <w:proofErr w:type="gramEnd"/>
      <w:r w:rsidRPr="00AA6D4B">
        <w:rPr>
          <w:rFonts w:ascii="Consolas" w:hAnsi="Consolas" w:cs="Consolas"/>
          <w:color w:val="000000"/>
          <w:sz w:val="12"/>
          <w:szCs w:val="12"/>
          <w:lang w:val="en-US"/>
        </w:rPr>
        <w:t xml:space="preserve"> ).tooltip();</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fin de la geenaraciÃ³n .js para el richAutoSuggest, richDatePicket y el richToolTip  /]</w:t>
      </w:r>
      <w:r w:rsidRPr="0081060D">
        <w:rPr>
          <w:rFonts w:ascii="Consolas" w:hAnsi="Consolas" w:cs="Consolas"/>
          <w:color w:val="000000"/>
          <w:sz w:val="12"/>
          <w:szCs w:val="12"/>
        </w:rPr>
        <w:t xml:space="preserve">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&lt;/</w:t>
      </w:r>
      <w:proofErr w:type="gramStart"/>
      <w:r w:rsidRPr="0081060D">
        <w:rPr>
          <w:rFonts w:ascii="Consolas" w:hAnsi="Consolas" w:cs="Consolas"/>
          <w:color w:val="000000"/>
          <w:sz w:val="12"/>
          <w:szCs w:val="12"/>
        </w:rPr>
        <w:t>script</w:t>
      </w:r>
      <w:proofErr w:type="gramEnd"/>
      <w:r w:rsidRPr="0081060D">
        <w:rPr>
          <w:rFonts w:ascii="Consolas" w:hAnsi="Consolas" w:cs="Consolas"/>
          <w:color w:val="000000"/>
          <w:sz w:val="12"/>
          <w:szCs w:val="12"/>
        </w:rPr>
        <w:t xml:space="preserve">&gt;  </w:t>
      </w:r>
      <w:r w:rsidRPr="0081060D">
        <w:rPr>
          <w:rFonts w:ascii="Consolas" w:hAnsi="Consolas" w:cs="Consolas"/>
          <w:color w:val="3F7F5F"/>
          <w:sz w:val="12"/>
          <w:szCs w:val="12"/>
        </w:rPr>
        <w:t>[comment fin de la generaciÃ³n del codigo .js /]</w:t>
      </w:r>
    </w:p>
    <w:p w:rsidR="00AA6D4B" w:rsidRPr="0081060D" w:rsidRDefault="00AA6D4B" w:rsidP="00AA6D4B">
      <w:pPr>
        <w:autoSpaceDE w:val="0"/>
        <w:autoSpaceDN w:val="0"/>
        <w:adjustRightInd w:val="0"/>
        <w:spacing w:after="0" w:line="240" w:lineRule="auto"/>
        <w:rPr>
          <w:rFonts w:ascii="Consolas" w:hAnsi="Consolas" w:cs="Consolas"/>
          <w:sz w:val="12"/>
          <w:szCs w:val="12"/>
        </w:rPr>
      </w:pP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generación del body para el html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&lt;</w:t>
      </w:r>
      <w:proofErr w:type="gramStart"/>
      <w:r w:rsidRPr="0081060D">
        <w:rPr>
          <w:rFonts w:ascii="Consolas" w:hAnsi="Consolas" w:cs="Consolas"/>
          <w:color w:val="000000"/>
          <w:sz w:val="12"/>
          <w:szCs w:val="12"/>
        </w:rPr>
        <w:t>body</w:t>
      </w:r>
      <w:proofErr w:type="gramEnd"/>
      <w:r w:rsidRPr="0081060D">
        <w:rPr>
          <w:rFonts w:ascii="Consolas" w:hAnsi="Consolas" w:cs="Consolas"/>
          <w:color w:val="000000"/>
          <w:sz w:val="12"/>
          <w:szCs w:val="12"/>
        </w:rPr>
        <w:t>&gt;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generación de contenido para el richAccordeon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c2: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c2.hasStereotype(</w:t>
      </w:r>
      <w:r w:rsidRPr="00A22F5D">
        <w:rPr>
          <w:rFonts w:ascii="Consolas" w:hAnsi="Consolas" w:cs="Consolas"/>
          <w:color w:val="3F7F7F"/>
          <w:sz w:val="12"/>
          <w:szCs w:val="12"/>
          <w:lang w:val="en-US"/>
        </w:rPr>
        <w:t>'richAccordion'</w:t>
      </w:r>
      <w:r w:rsidRPr="00A22F5D">
        <w:rPr>
          <w:rFonts w:ascii="Consolas" w:hAnsi="Consolas" w:cs="Consolas"/>
          <w:b/>
          <w:bCs/>
          <w:color w:val="7F0055"/>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&lt;div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c2.name.substituteAll(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s1: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c2.getAppliedStereotypes()-&gt;asSequence()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c3: Class</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c2.followingSiblings(Class)</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c3.getValue(s1,</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'content'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'withinARichAccordion'</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&lt;h3</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c3.name.toUpperFirst()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&lt;/h3&gt;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&lt;</w:t>
      </w:r>
      <w:proofErr w:type="gramStart"/>
      <w:r w:rsidRPr="00A22F5D">
        <w:rPr>
          <w:rFonts w:ascii="Consolas" w:hAnsi="Consolas" w:cs="Consolas"/>
          <w:color w:val="000000"/>
          <w:sz w:val="12"/>
          <w:szCs w:val="12"/>
          <w:lang w:val="en-US"/>
        </w:rPr>
        <w:t>div</w:t>
      </w:r>
      <w:proofErr w:type="gramEnd"/>
      <w:r w:rsidRPr="00A22F5D">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c3.hasStereotype(</w:t>
      </w:r>
      <w:r w:rsidRPr="00A22F5D">
        <w:rPr>
          <w:rFonts w:ascii="Consolas" w:hAnsi="Consolas" w:cs="Consolas"/>
          <w:color w:val="3F7F7F"/>
          <w:sz w:val="12"/>
          <w:szCs w:val="12"/>
          <w:lang w:val="en-US"/>
        </w:rPr>
        <w:t>'compositeUIElement'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5050FF"/>
          <w:sz w:val="12"/>
          <w:szCs w:val="12"/>
          <w:lang w:val="en-US"/>
        </w:rPr>
        <w:t>and</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c3.hasStereotype(</w:t>
      </w:r>
      <w:r w:rsidRPr="00A22F5D">
        <w:rPr>
          <w:rFonts w:ascii="Consolas" w:hAnsi="Consolas" w:cs="Consolas"/>
          <w:color w:val="3F7F7F"/>
          <w:sz w:val="12"/>
          <w:szCs w:val="12"/>
          <w:lang w:val="en-US"/>
        </w:rPr>
        <w:t>'form'</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5050FF"/>
          <w:sz w:val="12"/>
          <w:szCs w:val="12"/>
          <w:lang w:val="en-US"/>
        </w:rPr>
        <w:t>and</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c3.getValue(s1,</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'content'</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'withinARichAccordion'</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&lt;form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c3.name.substituteAll(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method="POST" action="" "&gt;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 Property</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c3.getAllAttributes()-&gt;asSequence()</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s: Stereotype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att.getAppliedStereotypes()-&gt;asSequence()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'richAutoSuggest'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&lt;label for="</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&lt;input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type="text"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 xml:space="preserve">&lt;/p&gt;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fin del richAutoSuggest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'richDatePicker'</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&lt;p</w:t>
      </w:r>
      <w:proofErr w:type="gramStart"/>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&lt;input type="text" id="</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title="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&gt;&lt;/p&gt;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fin del richDatePicker /]</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'richFieldLiveValidation'</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del tipo password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'password'</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&lt;label for="</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&lt;input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type="password"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title="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&gt;&lt;/br&gt;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si el tagged value confirmPass esta definido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3F7F7F"/>
          <w:sz w:val="12"/>
          <w:szCs w:val="12"/>
          <w:lang w:val="en-US"/>
        </w:rPr>
        <w:t>'confirmPass'</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&lt;label for="confirm</w:t>
      </w:r>
      <w:proofErr w:type="gramStart"/>
      <w:r w:rsidRPr="00A22F5D">
        <w:rPr>
          <w:rFonts w:ascii="Consolas" w:hAnsi="Consolas" w:cs="Consolas"/>
          <w:color w:val="000000"/>
          <w:sz w:val="12"/>
          <w:szCs w:val="12"/>
          <w:lang w:val="en-US"/>
        </w:rPr>
        <w:t>_</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att.name</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"&gt;Confirm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&lt;input id="confirm</w:t>
      </w:r>
      <w:proofErr w:type="gramStart"/>
      <w:r w:rsidRPr="00A22F5D">
        <w:rPr>
          <w:rFonts w:ascii="Consolas" w:hAnsi="Consolas" w:cs="Consolas"/>
          <w:color w:val="000000"/>
          <w:sz w:val="12"/>
          <w:szCs w:val="12"/>
          <w:lang w:val="en-US"/>
        </w:rPr>
        <w:t>_</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type="password"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lastRenderedPageBreak/>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90573E"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90573E">
        <w:rPr>
          <w:rFonts w:ascii="Consolas" w:hAnsi="Consolas" w:cs="Consolas"/>
          <w:color w:val="3F7F5F"/>
          <w:sz w:val="12"/>
          <w:szCs w:val="12"/>
        </w:rPr>
        <w:t>[</w:t>
      </w:r>
      <w:proofErr w:type="gramStart"/>
      <w:r w:rsidRPr="0090573E">
        <w:rPr>
          <w:rFonts w:ascii="Consolas" w:hAnsi="Consolas" w:cs="Consolas"/>
          <w:color w:val="3F7F5F"/>
          <w:sz w:val="12"/>
          <w:szCs w:val="12"/>
        </w:rPr>
        <w:t>comment</w:t>
      </w:r>
      <w:proofErr w:type="gramEnd"/>
      <w:r w:rsidRPr="0090573E">
        <w:rPr>
          <w:rFonts w:ascii="Consolas" w:hAnsi="Consolas" w:cs="Consolas"/>
          <w:color w:val="3F7F5F"/>
          <w:sz w:val="12"/>
          <w:szCs w:val="12"/>
        </w:rPr>
        <w:t xml:space="preserve"> validacion del tipo email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'email'</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&lt;label for="</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&lt;input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type="email"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title="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&gt;&lt;/br&gt;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ab/>
        <w:t xml:space="preserve">  </w:t>
      </w:r>
      <w:r w:rsidRPr="0081060D">
        <w:rPr>
          <w:rFonts w:ascii="Consolas" w:hAnsi="Consolas" w:cs="Consolas"/>
          <w:color w:val="000000"/>
          <w:sz w:val="12"/>
          <w:szCs w:val="12"/>
        </w:rPr>
        <w:t>&lt;/p&gt;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 un textImput simple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'simpleTextImput'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&lt;label for="</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&lt;input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type="text"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title="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&gt;&lt;/br&gt;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validacion del tipo agree checkbox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'agreeCheck'</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&lt;label for="</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&lt;input type="checkbox" id="</w:t>
      </w:r>
      <w:r w:rsidRPr="00A22F5D">
        <w:rPr>
          <w:rFonts w:ascii="Consolas" w:hAnsi="Consolas" w:cs="Consolas"/>
          <w:b/>
          <w:bCs/>
          <w:color w:val="7F0055"/>
          <w:sz w:val="12"/>
          <w:szCs w:val="12"/>
          <w:lang w:val="en-US"/>
        </w:rPr>
        <w:t>[</w:t>
      </w:r>
      <w:proofErr w:type="gramStart"/>
      <w:r w:rsidRPr="00A22F5D">
        <w:rPr>
          <w:rFonts w:ascii="Consolas" w:hAnsi="Consolas" w:cs="Consolas"/>
          <w:color w:val="5050FF"/>
          <w:sz w:val="12"/>
          <w:szCs w:val="12"/>
          <w:lang w:val="en-US"/>
        </w:rPr>
        <w:t>att.name.substituteAll(</w:t>
      </w:r>
      <w:proofErr w:type="gramEnd"/>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validacion del tipo radio choice/]</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elseif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'validation'</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'radioChoice'</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&lt;</w:t>
      </w:r>
      <w:proofErr w:type="gramStart"/>
      <w:r w:rsidRPr="00A22F5D">
        <w:rPr>
          <w:rFonts w:ascii="Consolas" w:hAnsi="Consolas" w:cs="Consolas"/>
          <w:color w:val="000000"/>
          <w:sz w:val="12"/>
          <w:szCs w:val="12"/>
          <w:lang w:val="en-US"/>
        </w:rPr>
        <w:t>fieldset</w:t>
      </w:r>
      <w:proofErr w:type="gramEnd"/>
      <w:r w:rsidRPr="00A22F5D">
        <w:rPr>
          <w:rFonts w:ascii="Consolas" w:hAnsi="Consolas" w:cs="Consolas"/>
          <w:color w:val="000000"/>
          <w:sz w:val="12"/>
          <w:szCs w:val="12"/>
          <w:lang w:val="en-US"/>
        </w:rPr>
        <w:t xml:space="preserve">&gt;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&lt;</w:t>
      </w:r>
      <w:proofErr w:type="gramStart"/>
      <w:r w:rsidRPr="00A22F5D">
        <w:rPr>
          <w:rFonts w:ascii="Consolas" w:hAnsi="Consolas" w:cs="Consolas"/>
          <w:color w:val="000000"/>
          <w:sz w:val="12"/>
          <w:szCs w:val="12"/>
          <w:lang w:val="en-US"/>
        </w:rPr>
        <w:t>legend</w:t>
      </w:r>
      <w:proofErr w:type="gramEnd"/>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att.name.substituteAll(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).toUpperFirst()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&lt;/legend&gt;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 : 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'choiceOptions'</w:t>
      </w:r>
      <w:r w:rsidRPr="00A22F5D">
        <w:rPr>
          <w:rFonts w:ascii="Consolas" w:hAnsi="Consolas" w:cs="Consolas"/>
          <w:color w:val="5050FF"/>
          <w:sz w:val="12"/>
          <w:szCs w:val="12"/>
          <w:lang w:val="en-US"/>
        </w:rPr>
        <w:t>).toString().tokenize(</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&lt;label for="</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color w:val="000000"/>
          <w:sz w:val="12"/>
          <w:szCs w:val="12"/>
          <w:lang w:val="en-US"/>
        </w:rPr>
        <w:t xml:space="preserve"> </w:t>
      </w:r>
      <w:proofErr w:type="gramStart"/>
      <w:r w:rsidRPr="00A22F5D">
        <w:rPr>
          <w:rFonts w:ascii="Consolas" w:hAnsi="Consolas" w:cs="Consolas"/>
          <w:color w:val="5050FF"/>
          <w:sz w:val="12"/>
          <w:szCs w:val="12"/>
          <w:lang w:val="en-US"/>
        </w:rPr>
        <w:t>a.strstr(</w:t>
      </w:r>
      <w:proofErr w:type="gramEnd"/>
      <w:r w:rsidRPr="00A22F5D">
        <w:rPr>
          <w:rFonts w:ascii="Consolas" w:hAnsi="Consolas" w:cs="Consolas"/>
          <w:color w:val="3F7F7F"/>
          <w:sz w:val="12"/>
          <w:szCs w:val="12"/>
          <w:lang w:val="en-US"/>
        </w:rPr>
        <w:t>'Required'</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a.replace(</w:t>
      </w:r>
      <w:r w:rsidRPr="00A22F5D">
        <w:rPr>
          <w:rFonts w:ascii="Consolas" w:hAnsi="Consolas" w:cs="Consolas"/>
          <w:color w:val="3F7F7F"/>
          <w:sz w:val="12"/>
          <w:szCs w:val="12"/>
          <w:lang w:val="en-US"/>
        </w:rPr>
        <w:t>' Required'</w:t>
      </w:r>
      <w:r w:rsidRPr="00A22F5D">
        <w:rPr>
          <w:rFonts w:ascii="Consolas" w:hAnsi="Consolas" w:cs="Consolas"/>
          <w:color w:val="5050FF"/>
          <w:sz w:val="12"/>
          <w:szCs w:val="12"/>
          <w:lang w:val="en-US"/>
        </w:rPr>
        <w:t>,</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else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a.toString().substituteAll(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&lt;input type="radio" id="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&lt;/label&gt;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color w:val="000000"/>
          <w:sz w:val="12"/>
          <w:szCs w:val="12"/>
          <w:lang w:val="en-US"/>
        </w:rPr>
        <w:tab/>
        <w:t xml:space="preserve">  &lt;/fieldset&gt;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fin del 'richFieldLiveValidation'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'textInput'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&lt;label for="</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&lt;/label&gt;&lt;input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'password'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false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type="text"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'mandatory'</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required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&gt;&lt;/br&gt;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'htmlText'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5F"/>
          <w:sz w:val="12"/>
          <w:szCs w:val="12"/>
          <w:lang w:val="en-US"/>
        </w:rPr>
        <w:t>[</w:t>
      </w:r>
      <w:proofErr w:type="gramStart"/>
      <w:r w:rsidRPr="00A22F5D">
        <w:rPr>
          <w:rFonts w:ascii="Consolas" w:hAnsi="Consolas" w:cs="Consolas"/>
          <w:color w:val="3F7F5F"/>
          <w:sz w:val="12"/>
          <w:szCs w:val="12"/>
          <w:lang w:val="en-US"/>
        </w:rPr>
        <w:t>comment</w:t>
      </w:r>
      <w:proofErr w:type="gramEnd"/>
      <w:r w:rsidRPr="00A22F5D">
        <w:rPr>
          <w:rFonts w:ascii="Consolas" w:hAnsi="Consolas" w:cs="Consolas"/>
          <w:color w:val="3F7F5F"/>
          <w:sz w:val="12"/>
          <w:szCs w:val="12"/>
          <w:lang w:val="en-US"/>
        </w:rPr>
        <w:t xml:space="preserve"> fin del htmlText'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s.name.toString()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'multimedia'</w:t>
      </w:r>
      <w:r w:rsidRPr="00A22F5D">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audio</w:t>
      </w:r>
      <w:proofErr w:type="gramEnd"/>
      <w:r w:rsidRPr="00AA6D4B">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&lt;/audio&gt;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externalLink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'button'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input  type</w:t>
      </w:r>
      <w:proofErr w:type="gramEnd"/>
      <w:r w:rsidRPr="00AA6D4B">
        <w:rPr>
          <w:rFonts w:ascii="Consolas" w:hAnsi="Consolas" w:cs="Consolas"/>
          <w:color w:val="000000"/>
          <w:sz w:val="12"/>
          <w:szCs w:val="12"/>
          <w:lang w:val="en-US"/>
        </w:rPr>
        <w:t>="submit"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'dropBox'</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&lt;input list="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&lt;datalist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&lt;option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&lt;/form&gt;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'compositeUIElement'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'form'</w:t>
      </w:r>
      <w:r w:rsidRPr="00AA6D4B">
        <w:rPr>
          <w:rFonts w:ascii="Consolas" w:hAnsi="Consolas" w:cs="Consolas"/>
          <w:color w:val="5050FF"/>
          <w:sz w:val="12"/>
          <w:szCs w:val="12"/>
          <w:lang w:val="en-US"/>
        </w:rPr>
        <w:t>)=false</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'withinARichAccordion'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 Property</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c3.getAllAttributes()-&gt;asSequence()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att.getAppliedStereotypes()-&gt;asSequence()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htmlText'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'multimedia'</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audio</w:t>
      </w:r>
      <w:proofErr w:type="gramEnd"/>
      <w:r w:rsidRPr="00AA6D4B">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&lt;/audio&gt;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externalLink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'dropBox'</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&lt;input list="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&lt;datalist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&lt;option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'withinARichAccordion'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&lt;/div&gt;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&lt;/div&gt;</w:t>
      </w:r>
    </w:p>
    <w:p w:rsidR="00AA6D4B" w:rsidRPr="00AA6D4B" w:rsidRDefault="00AA6D4B" w:rsidP="00AA6D4B">
      <w:pPr>
        <w:autoSpaceDE w:val="0"/>
        <w:autoSpaceDN w:val="0"/>
        <w:adjustRightInd w:val="0"/>
        <w:spacing w:after="0" w:line="240" w:lineRule="auto"/>
        <w:rPr>
          <w:rFonts w:ascii="Consolas" w:hAnsi="Consolas" w:cs="Consolas"/>
          <w:sz w:val="12"/>
          <w:szCs w:val="12"/>
        </w:rPr>
      </w:pPr>
      <w:r w:rsidRPr="00A22F5D">
        <w:rPr>
          <w:rFonts w:ascii="Consolas" w:hAnsi="Consolas" w:cs="Consolas"/>
          <w:color w:val="000000"/>
          <w:sz w:val="12"/>
          <w:szCs w:val="12"/>
          <w:lang w:val="en-US"/>
        </w:rPr>
        <w:t xml:space="preserve">   </w:t>
      </w:r>
      <w:r w:rsidRPr="00AA6D4B">
        <w:rPr>
          <w:rFonts w:ascii="Consolas" w:hAnsi="Consolas" w:cs="Consolas"/>
          <w:b/>
          <w:bCs/>
          <w:color w:val="7F0055"/>
          <w:sz w:val="12"/>
          <w:szCs w:val="12"/>
        </w:rPr>
        <w:t>[/</w:t>
      </w:r>
      <w:proofErr w:type="gramStart"/>
      <w:r w:rsidRPr="00AA6D4B">
        <w:rPr>
          <w:rFonts w:ascii="Consolas" w:hAnsi="Consolas" w:cs="Consolas"/>
          <w:b/>
          <w:bCs/>
          <w:i/>
          <w:iCs/>
          <w:color w:val="7F0055"/>
          <w:sz w:val="12"/>
          <w:szCs w:val="12"/>
        </w:rPr>
        <w:t>if</w:t>
      </w:r>
      <w:proofErr w:type="gramEnd"/>
      <w:r w:rsidRPr="00AA6D4B">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fin de la generación de contenido para el richAccordeon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generación de contenido para el richTabs - Las pestañas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c2: Class</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c.followingSiblings(Class)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'richTabs'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&lt;div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c2.name.substituteAll(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ul</w:t>
      </w:r>
      <w:proofErr w:type="gramEnd"/>
      <w:r w:rsidRPr="00AA6D4B">
        <w:rPr>
          <w:rFonts w:ascii="Consolas" w:hAnsi="Consolas" w:cs="Consolas"/>
          <w:color w:val="000000"/>
          <w:sz w:val="12"/>
          <w:szCs w:val="12"/>
          <w:lang w:val="en-US"/>
        </w:rPr>
        <w:t xml:space="preserve">&gt;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s1: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c2.getAppliedStereotypes()-&gt;asSequence()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c3: Class</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c2.followingSiblings(Class)-&gt;asSequence()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'withinARichTab'</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li</w:t>
      </w:r>
      <w:proofErr w:type="gramEnd"/>
      <w:r w:rsidRPr="00AA6D4B">
        <w:rPr>
          <w:rFonts w:ascii="Consolas" w:hAnsi="Consolas" w:cs="Consolas"/>
          <w:color w:val="000000"/>
          <w:sz w:val="12"/>
          <w:szCs w:val="12"/>
          <w:lang w:val="en-US"/>
        </w:rPr>
        <w:t>&gt;&lt;a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c3.name.substituteAll(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c3.name.toUpperFirst()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&lt;/a&gt;&lt;/li&gt;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&lt;/ul&gt;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fin generación de contenido para el richTabs - Las pestañas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generación de contenido para el richTabs - El contenido de las pestañas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c2: Class</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c.followingSiblings(Class)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'richTabs'</w:t>
      </w:r>
      <w:r w:rsidRPr="00AA6D4B">
        <w:rPr>
          <w:rFonts w:ascii="Consolas" w:hAnsi="Consolas" w:cs="Consolas"/>
          <w:b/>
          <w:bCs/>
          <w:color w:val="7F0055"/>
          <w:sz w:val="12"/>
          <w:szCs w:val="12"/>
          <w:lang w:val="en-US"/>
        </w:rPr>
        <w:t>) ]</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s1: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c2.getAppliedStereotypes()-&gt;asSequence()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c3: Class</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c2.followingSiblings(Class)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'withinARichTab'</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&lt;div id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c3.name.substituteAll(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'compositeUIElement'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'form'</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'withinARichTab'</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&lt;form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c3.name.substituteAll(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method="POST" action="" "&gt;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 Property</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c3.getAllAttributes()-&gt;asSequence()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att.getAppliedStereotypes()-&gt;asSequence()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'richAutoSuggest'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type="text"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richAutoSuggest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'richDatePicker'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&lt;input type="text"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&gt;&lt;/p&gt;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richDatePicker /]</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'richFieldLiveValidation'</w:t>
      </w:r>
      <w:r w:rsidRPr="00AA6D4B">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del tipo password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lastRenderedPageBreak/>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'password'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&gt;&lt;/br&gt;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si el tagged value confirmPass esta definido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3F7F7F"/>
          <w:sz w:val="12"/>
          <w:szCs w:val="12"/>
          <w:lang w:val="en-US"/>
        </w:rPr>
        <w:t>'confirmPass'</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for="confirm</w:t>
      </w:r>
      <w:proofErr w:type="gramStart"/>
      <w:r w:rsidRPr="00AA6D4B">
        <w:rPr>
          <w:rFonts w:ascii="Consolas" w:hAnsi="Consolas" w:cs="Consolas"/>
          <w:color w:val="000000"/>
          <w:sz w:val="12"/>
          <w:szCs w:val="12"/>
          <w:lang w:val="en-US"/>
        </w:rPr>
        <w:t>_</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"&gt;Confirm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id="confirm</w:t>
      </w:r>
      <w:proofErr w:type="gramStart"/>
      <w:r w:rsidRPr="00AA6D4B">
        <w:rPr>
          <w:rFonts w:ascii="Consolas" w:hAnsi="Consolas" w:cs="Consolas"/>
          <w:color w:val="000000"/>
          <w:sz w:val="12"/>
          <w:szCs w:val="12"/>
          <w:lang w:val="en-US"/>
        </w:rPr>
        <w:t>_</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90573E"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90573E">
        <w:rPr>
          <w:rFonts w:ascii="Consolas" w:hAnsi="Consolas" w:cs="Consolas"/>
          <w:color w:val="3F7F5F"/>
          <w:sz w:val="12"/>
          <w:szCs w:val="12"/>
        </w:rPr>
        <w:t>[</w:t>
      </w:r>
      <w:proofErr w:type="gramStart"/>
      <w:r w:rsidRPr="0090573E">
        <w:rPr>
          <w:rFonts w:ascii="Consolas" w:hAnsi="Consolas" w:cs="Consolas"/>
          <w:color w:val="3F7F5F"/>
          <w:sz w:val="12"/>
          <w:szCs w:val="12"/>
        </w:rPr>
        <w:t>comment</w:t>
      </w:r>
      <w:proofErr w:type="gramEnd"/>
      <w:r w:rsidRPr="0090573E">
        <w:rPr>
          <w:rFonts w:ascii="Consolas" w:hAnsi="Consolas" w:cs="Consolas"/>
          <w:color w:val="3F7F5F"/>
          <w:sz w:val="12"/>
          <w:szCs w:val="12"/>
        </w:rPr>
        <w:t xml:space="preserve"> validacion del tipo email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'email'</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type="email"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&gt;&lt;/br&gt;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t xml:space="preserve">  </w:t>
      </w:r>
      <w:r w:rsidRPr="0081060D">
        <w:rPr>
          <w:rFonts w:ascii="Consolas" w:hAnsi="Consolas" w:cs="Consolas"/>
          <w:color w:val="000000"/>
          <w:sz w:val="12"/>
          <w:szCs w:val="12"/>
        </w:rPr>
        <w:t>&lt;/p&gt;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 un textImput simple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'simpleTextImput'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type="text"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&gt;&lt;/br&gt;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validacion del tipo agree checkbox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'agreeCheck'</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&lt;input type="checkbox"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validacion del tipo radio choice/]</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'radioChoice'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 xml:space="preserve">&gt;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legend</w:t>
      </w:r>
      <w:proofErr w:type="gramEnd"/>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'choiceOptions'</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proofErr w:type="gramStart"/>
      <w:r w:rsidRPr="00AA6D4B">
        <w:rPr>
          <w:rFonts w:ascii="Consolas" w:hAnsi="Consolas" w:cs="Consolas"/>
          <w:color w:val="5050FF"/>
          <w:sz w:val="12"/>
          <w:szCs w:val="12"/>
          <w:lang w:val="en-US"/>
        </w:rPr>
        <w:t>a.strstr(</w:t>
      </w:r>
      <w:proofErr w:type="gramEnd"/>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'richFieldLiveValidation' /]</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'textInput'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&lt;/label&gt;&lt;input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'password'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false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type="text"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'mandatory'</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required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&gt;&lt;/br&gt;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htmlText'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'multimedia'</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90573E"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90573E">
        <w:rPr>
          <w:rFonts w:ascii="Consolas" w:hAnsi="Consolas" w:cs="Consolas"/>
          <w:color w:val="000000"/>
          <w:sz w:val="12"/>
          <w:szCs w:val="12"/>
          <w:lang w:val="en-US"/>
        </w:rPr>
        <w:t>&lt;</w:t>
      </w:r>
      <w:proofErr w:type="gramStart"/>
      <w:r w:rsidRPr="0090573E">
        <w:rPr>
          <w:rFonts w:ascii="Consolas" w:hAnsi="Consolas" w:cs="Consolas"/>
          <w:color w:val="000000"/>
          <w:sz w:val="12"/>
          <w:szCs w:val="12"/>
          <w:lang w:val="en-US"/>
        </w:rPr>
        <w:t>audio</w:t>
      </w:r>
      <w:proofErr w:type="gramEnd"/>
      <w:r w:rsidRPr="0090573E">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90573E">
        <w:rPr>
          <w:rFonts w:ascii="Consolas" w:hAnsi="Consolas" w:cs="Consolas"/>
          <w:color w:val="000000"/>
          <w:sz w:val="12"/>
          <w:szCs w:val="12"/>
          <w:lang w:val="en-US"/>
        </w:rPr>
        <w:lastRenderedPageBreak/>
        <w:tab/>
      </w: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&lt;/audio&gt;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externalLink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'button'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input  type</w:t>
      </w:r>
      <w:proofErr w:type="gramEnd"/>
      <w:r w:rsidRPr="00AA6D4B">
        <w:rPr>
          <w:rFonts w:ascii="Consolas" w:hAnsi="Consolas" w:cs="Consolas"/>
          <w:color w:val="000000"/>
          <w:sz w:val="12"/>
          <w:szCs w:val="12"/>
          <w:lang w:val="en-US"/>
        </w:rPr>
        <w:t>="submit"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'dropBox'</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&lt;input list="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&lt;datalist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&lt;option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&lt;/form&gt;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'compositeUIElement'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c3.hasStereotype(</w:t>
      </w:r>
      <w:r w:rsidRPr="00AA6D4B">
        <w:rPr>
          <w:rFonts w:ascii="Consolas" w:hAnsi="Consolas" w:cs="Consolas"/>
          <w:color w:val="3F7F7F"/>
          <w:sz w:val="12"/>
          <w:szCs w:val="12"/>
          <w:lang w:val="en-US"/>
        </w:rPr>
        <w:t>'form'</w:t>
      </w:r>
      <w:r w:rsidRPr="00AA6D4B">
        <w:rPr>
          <w:rFonts w:ascii="Consolas" w:hAnsi="Consolas" w:cs="Consolas"/>
          <w:color w:val="5050FF"/>
          <w:sz w:val="12"/>
          <w:szCs w:val="12"/>
          <w:lang w:val="en-US"/>
        </w:rPr>
        <w:t>)=false</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'withinARichTab'</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 Property</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c3.getAllAttributes()-&gt;asSequence()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att.getAppliedStereotypes()-&gt;asSequence()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'multimedia'</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audio</w:t>
      </w:r>
      <w:proofErr w:type="gramEnd"/>
      <w:r w:rsidRPr="00AA6D4B">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 xml:space="preserve">   </w:t>
      </w:r>
      <w:r w:rsidRPr="0081060D">
        <w:rPr>
          <w:rFonts w:ascii="Consolas" w:hAnsi="Consolas" w:cs="Consolas"/>
          <w:color w:val="000000"/>
          <w:sz w:val="12"/>
          <w:szCs w:val="12"/>
        </w:rPr>
        <w:t>&lt;/</w:t>
      </w:r>
      <w:proofErr w:type="gramStart"/>
      <w:r w:rsidRPr="0081060D">
        <w:rPr>
          <w:rFonts w:ascii="Consolas" w:hAnsi="Consolas" w:cs="Consolas"/>
          <w:color w:val="000000"/>
          <w:sz w:val="12"/>
          <w:szCs w:val="12"/>
        </w:rPr>
        <w:t>audio</w:t>
      </w:r>
      <w:proofErr w:type="gramEnd"/>
      <w:r w:rsidRPr="0081060D">
        <w:rPr>
          <w:rFonts w:ascii="Consolas" w:hAnsi="Consolas" w:cs="Consolas"/>
          <w:color w:val="000000"/>
          <w:sz w:val="12"/>
          <w:szCs w:val="12"/>
        </w:rPr>
        <w:t>&gt;</w:t>
      </w:r>
      <w:r w:rsidRPr="0081060D">
        <w:rPr>
          <w:rFonts w:ascii="Consolas" w:hAnsi="Consolas" w:cs="Consolas"/>
          <w:color w:val="000000"/>
          <w:sz w:val="12"/>
          <w:szCs w:val="12"/>
        </w:rPr>
        <w:tab/>
      </w:r>
      <w:r w:rsidRPr="0081060D">
        <w:rPr>
          <w:rFonts w:ascii="Consolas" w:hAnsi="Consolas" w:cs="Consolas"/>
          <w:color w:val="000000"/>
          <w:sz w:val="12"/>
          <w:szCs w:val="12"/>
        </w:rPr>
        <w:tab/>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t xml:space="preserve">              </w:t>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if</w:t>
      </w:r>
      <w:proofErr w:type="gramEnd"/>
      <w:r w:rsidRPr="0081060D">
        <w:rPr>
          <w:rFonts w:ascii="Consolas" w:hAnsi="Consolas" w:cs="Consolas"/>
          <w:b/>
          <w:bCs/>
          <w:color w:val="7F0055"/>
          <w:sz w:val="12"/>
          <w:szCs w:val="12"/>
        </w:rPr>
        <w:t>]</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'button'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input  type</w:t>
      </w:r>
      <w:proofErr w:type="gramEnd"/>
      <w:r w:rsidRPr="00AA6D4B">
        <w:rPr>
          <w:rFonts w:ascii="Consolas" w:hAnsi="Consolas" w:cs="Consolas"/>
          <w:color w:val="000000"/>
          <w:sz w:val="12"/>
          <w:szCs w:val="12"/>
          <w:lang w:val="en-US"/>
        </w:rPr>
        <w:t>="submit"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'dropBox'</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&lt;input list="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&lt;datalist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&lt;option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c3.getValue(s1,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'withinARichTab'</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&lt;/div&gt;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&lt;/div&gt;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 xml:space="preserve">    </w:t>
      </w: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if</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b/>
          <w:bCs/>
          <w:color w:val="7F0055"/>
          <w:sz w:val="12"/>
          <w:szCs w:val="12"/>
        </w:rPr>
        <w:t>[/</w:t>
      </w:r>
      <w:proofErr w:type="gramStart"/>
      <w:r w:rsidRPr="0081060D">
        <w:rPr>
          <w:rFonts w:ascii="Consolas" w:hAnsi="Consolas" w:cs="Consolas"/>
          <w:b/>
          <w:bCs/>
          <w:i/>
          <w:iCs/>
          <w:color w:val="7F0055"/>
          <w:sz w:val="12"/>
          <w:szCs w:val="12"/>
        </w:rPr>
        <w:t>for</w:t>
      </w:r>
      <w:proofErr w:type="gramEnd"/>
      <w:r w:rsidRPr="0081060D">
        <w:rPr>
          <w:rFonts w:ascii="Consolas" w:hAnsi="Consolas" w:cs="Consolas"/>
          <w:b/>
          <w:bCs/>
          <w:color w:val="7F0055"/>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en caso que sea una tabla/]</w:t>
      </w:r>
      <w:r w:rsidRPr="0081060D">
        <w:rPr>
          <w:rFonts w:ascii="Consolas" w:hAnsi="Consolas" w:cs="Consolas"/>
          <w:color w:val="000000"/>
          <w:sz w:val="12"/>
          <w:szCs w:val="12"/>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c.hasStereotype(</w:t>
      </w:r>
      <w:r w:rsidRPr="00AA6D4B">
        <w:rPr>
          <w:rFonts w:ascii="Consolas" w:hAnsi="Consolas" w:cs="Consolas"/>
          <w:color w:val="3F7F7F"/>
          <w:sz w:val="12"/>
          <w:szCs w:val="12"/>
          <w:lang w:val="en-US"/>
        </w:rPr>
        <w:t>'table'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c2: Class</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c.followingSiblings(Class)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s1: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c2.getAppliedStereotypes()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'compositeUIElement'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'form'</w:t>
      </w:r>
      <w:r w:rsidRPr="00AA6D4B">
        <w:rPr>
          <w:rFonts w:ascii="Consolas" w:hAnsi="Consolas" w:cs="Consolas"/>
          <w:color w:val="5050FF"/>
          <w:sz w:val="12"/>
          <w:szCs w:val="12"/>
          <w:lang w:val="en-US"/>
        </w:rPr>
        <w:t>)=false</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'richTabs'</w:t>
      </w:r>
      <w:r w:rsidRPr="00AA6D4B">
        <w:rPr>
          <w:rFonts w:ascii="Consolas" w:hAnsi="Consolas" w:cs="Consolas"/>
          <w:color w:val="5050FF"/>
          <w:sz w:val="12"/>
          <w:szCs w:val="12"/>
          <w:lang w:val="en-US"/>
        </w:rPr>
        <w:t>)=false</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c2.hasStereotype(</w:t>
      </w:r>
      <w:r w:rsidRPr="00AA6D4B">
        <w:rPr>
          <w:rFonts w:ascii="Consolas" w:hAnsi="Consolas" w:cs="Consolas"/>
          <w:color w:val="3F7F7F"/>
          <w:sz w:val="12"/>
          <w:szCs w:val="12"/>
          <w:lang w:val="en-US"/>
        </w:rPr>
        <w:t>'richAccordion'</w:t>
      </w:r>
      <w:r w:rsidRPr="00AA6D4B">
        <w:rPr>
          <w:rFonts w:ascii="Consolas" w:hAnsi="Consolas" w:cs="Consolas"/>
          <w:color w:val="5050FF"/>
          <w:sz w:val="12"/>
          <w:szCs w:val="12"/>
          <w:lang w:val="en-US"/>
        </w:rPr>
        <w:t>)=false</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'outsideAPanel'</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&lt;div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c2.name.substituteAll(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 Property</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c2.getAllAttributes()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att.getAppliedStereotypes()</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'multimedia'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;height:142px"&gt;&lt;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audio</w:t>
      </w:r>
      <w:proofErr w:type="gramEnd"/>
      <w:r w:rsidRPr="00AA6D4B">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&lt;/audio&gt;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'htmlText'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'dropBox'</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&lt;input list="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&lt;datalist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&lt;option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'button'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input  type</w:t>
      </w:r>
      <w:proofErr w:type="gramEnd"/>
      <w:r w:rsidRPr="00AA6D4B">
        <w:rPr>
          <w:rFonts w:ascii="Consolas" w:hAnsi="Consolas" w:cs="Consolas"/>
          <w:color w:val="000000"/>
          <w:sz w:val="12"/>
          <w:szCs w:val="12"/>
          <w:lang w:val="en-US"/>
        </w:rPr>
        <w:t>="submit"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&lt;/div&gt;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s1.name.toString</w:t>
      </w:r>
      <w:proofErr w:type="gramEnd"/>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'form'</w:t>
      </w:r>
      <w:r w:rsidRPr="00AA6D4B">
        <w:rPr>
          <w:rFonts w:ascii="Consolas" w:hAnsi="Consolas" w:cs="Consolas"/>
          <w:color w:val="000000"/>
          <w:sz w:val="12"/>
          <w:szCs w:val="12"/>
          <w:lang w:val="en-US"/>
        </w:rPr>
        <w:t xml:space="preserve">  </w:t>
      </w:r>
      <w:r w:rsidRPr="00AA6D4B">
        <w:rPr>
          <w:rFonts w:ascii="Consolas" w:hAnsi="Consolas" w:cs="Consolas"/>
          <w:b/>
          <w:bCs/>
          <w:color w:val="5050FF"/>
          <w:sz w:val="12"/>
          <w:szCs w:val="12"/>
          <w:lang w:val="en-US"/>
        </w:rPr>
        <w:t>and</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c2.getValue(s1,</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'content'</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'outsideAPanel'</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&lt;</w:t>
      </w:r>
      <w:proofErr w:type="gramStart"/>
      <w:r w:rsidRPr="00AA6D4B">
        <w:rPr>
          <w:rFonts w:ascii="Consolas" w:hAnsi="Consolas" w:cs="Consolas"/>
          <w:color w:val="000000"/>
          <w:sz w:val="12"/>
          <w:szCs w:val="12"/>
          <w:lang w:val="en-US"/>
        </w:rPr>
        <w:t>form  id</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c2.name.substituteAll(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method="POST" action=""&gt;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 Property</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c2.getAllAttributes()-&gt;asSequence()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s: Stereotype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att.getAppliedStereotypes()-&gt;asSequence()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'richAutoSuggest'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type="text"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richAutoSuggest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'richDatePicker'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&lt;p</w:t>
      </w:r>
      <w:proofErr w:type="gramStart"/>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&lt;input type="text"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&gt;&lt;/p&gt;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richDatePicker /]</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'richFieldLiveValidation'</w:t>
      </w:r>
      <w:r w:rsidRPr="00AA6D4B">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del tipo password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lastRenderedPageBreak/>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'password'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&gt;&lt;/br&gt;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si el tagged value confirmPass esta definido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3F7F7F"/>
          <w:sz w:val="12"/>
          <w:szCs w:val="12"/>
          <w:lang w:val="en-US"/>
        </w:rPr>
        <w:t>'confirmPass'</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for="confirm</w:t>
      </w:r>
      <w:proofErr w:type="gramStart"/>
      <w:r w:rsidRPr="00AA6D4B">
        <w:rPr>
          <w:rFonts w:ascii="Consolas" w:hAnsi="Consolas" w:cs="Consolas"/>
          <w:color w:val="000000"/>
          <w:sz w:val="12"/>
          <w:szCs w:val="12"/>
          <w:lang w:val="en-US"/>
        </w:rPr>
        <w:t>_</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"&gt;Confirm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id="confirm</w:t>
      </w:r>
      <w:proofErr w:type="gramStart"/>
      <w:r w:rsidRPr="00AA6D4B">
        <w:rPr>
          <w:rFonts w:ascii="Consolas" w:hAnsi="Consolas" w:cs="Consolas"/>
          <w:color w:val="000000"/>
          <w:sz w:val="12"/>
          <w:szCs w:val="12"/>
          <w:lang w:val="en-US"/>
        </w:rPr>
        <w:t>_</w:t>
      </w:r>
      <w:r w:rsidRPr="00AA6D4B">
        <w:rPr>
          <w:rFonts w:ascii="Consolas" w:hAnsi="Consolas" w:cs="Consolas"/>
          <w:b/>
          <w:bCs/>
          <w:color w:val="7F0055"/>
          <w:sz w:val="12"/>
          <w:szCs w:val="12"/>
          <w:lang w:val="en-US"/>
        </w:rPr>
        <w:t>[</w:t>
      </w:r>
      <w:proofErr w:type="gramEnd"/>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90573E"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90573E">
        <w:rPr>
          <w:rFonts w:ascii="Consolas" w:hAnsi="Consolas" w:cs="Consolas"/>
          <w:color w:val="3F7F5F"/>
          <w:sz w:val="12"/>
          <w:szCs w:val="12"/>
        </w:rPr>
        <w:t>[</w:t>
      </w:r>
      <w:proofErr w:type="gramStart"/>
      <w:r w:rsidRPr="0090573E">
        <w:rPr>
          <w:rFonts w:ascii="Consolas" w:hAnsi="Consolas" w:cs="Consolas"/>
          <w:color w:val="3F7F5F"/>
          <w:sz w:val="12"/>
          <w:szCs w:val="12"/>
        </w:rPr>
        <w:t>comment</w:t>
      </w:r>
      <w:proofErr w:type="gramEnd"/>
      <w:r w:rsidRPr="0090573E">
        <w:rPr>
          <w:rFonts w:ascii="Consolas" w:hAnsi="Consolas" w:cs="Consolas"/>
          <w:color w:val="3F7F5F"/>
          <w:sz w:val="12"/>
          <w:szCs w:val="12"/>
        </w:rPr>
        <w:t xml:space="preserve"> validacion del tipo email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r>
      <w:r w:rsidRPr="0090573E">
        <w:rPr>
          <w:rFonts w:ascii="Consolas" w:hAnsi="Consolas" w:cs="Consolas"/>
          <w:color w:val="000000"/>
          <w:sz w:val="12"/>
          <w:szCs w:val="12"/>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'email'</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type="email"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&gt;&lt;/br&gt; </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AA6D4B">
        <w:rPr>
          <w:rFonts w:ascii="Consolas" w:hAnsi="Consolas" w:cs="Consolas"/>
          <w:color w:val="000000"/>
          <w:sz w:val="12"/>
          <w:szCs w:val="12"/>
          <w:lang w:val="en-US"/>
        </w:rPr>
        <w:tab/>
        <w:t xml:space="preserve">  </w:t>
      </w:r>
      <w:r w:rsidRPr="0081060D">
        <w:rPr>
          <w:rFonts w:ascii="Consolas" w:hAnsi="Consolas" w:cs="Consolas"/>
          <w:color w:val="000000"/>
          <w:sz w:val="12"/>
          <w:szCs w:val="12"/>
        </w:rPr>
        <w:t>&lt;/p&gt;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81060D">
        <w:rPr>
          <w:rFonts w:ascii="Consolas" w:hAnsi="Consolas" w:cs="Consolas"/>
          <w:color w:val="3F7F5F"/>
          <w:sz w:val="12"/>
          <w:szCs w:val="12"/>
        </w:rPr>
        <w:t>[</w:t>
      </w:r>
      <w:proofErr w:type="gramStart"/>
      <w:r w:rsidRPr="0081060D">
        <w:rPr>
          <w:rFonts w:ascii="Consolas" w:hAnsi="Consolas" w:cs="Consolas"/>
          <w:color w:val="3F7F5F"/>
          <w:sz w:val="12"/>
          <w:szCs w:val="12"/>
        </w:rPr>
        <w:t>comment</w:t>
      </w:r>
      <w:proofErr w:type="gramEnd"/>
      <w:r w:rsidRPr="0081060D">
        <w:rPr>
          <w:rFonts w:ascii="Consolas" w:hAnsi="Consolas" w:cs="Consolas"/>
          <w:color w:val="3F7F5F"/>
          <w:sz w:val="12"/>
          <w:szCs w:val="12"/>
        </w:rPr>
        <w:t xml:space="preserve"> validacion de un textImput simple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r>
      <w:r w:rsidRPr="0081060D">
        <w:rPr>
          <w:rFonts w:ascii="Consolas" w:hAnsi="Consolas" w:cs="Consolas"/>
          <w:color w:val="000000"/>
          <w:sz w:val="12"/>
          <w:szCs w:val="12"/>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'simpleTextImput'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&lt;input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type="text"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&gt;&lt;/br&gt;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validacion del tipo agree checkbox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'agreeCheck'</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&lt;label for="</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&lt;input type="checkbox" id="</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att.name.substituteAll(</w:t>
      </w:r>
      <w:proofErr w:type="gramEnd"/>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validacion del tipo radio choice/]</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'validation'</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'radioChoice'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 xml:space="preserve">&gt;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legend</w:t>
      </w:r>
      <w:proofErr w:type="gramEnd"/>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'choiceOptions'</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proofErr w:type="gramStart"/>
      <w:r w:rsidRPr="00AA6D4B">
        <w:rPr>
          <w:rFonts w:ascii="Consolas" w:hAnsi="Consolas" w:cs="Consolas"/>
          <w:color w:val="5050FF"/>
          <w:sz w:val="12"/>
          <w:szCs w:val="12"/>
          <w:lang w:val="en-US"/>
        </w:rPr>
        <w:t>a.strstr(</w:t>
      </w:r>
      <w:proofErr w:type="gramEnd"/>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a.toString().substituteAll(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a.strstr(</w:t>
      </w:r>
      <w:r w:rsidRPr="00AA6D4B">
        <w:rPr>
          <w:rFonts w:ascii="Consolas" w:hAnsi="Consolas" w:cs="Consolas"/>
          <w:color w:val="3F7F7F"/>
          <w:sz w:val="12"/>
          <w:szCs w:val="12"/>
          <w:lang w:val="en-US"/>
        </w:rPr>
        <w:t>'Required'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a.toUpperFirst().replace(</w:t>
      </w:r>
      <w:r w:rsidRPr="00AA6D4B">
        <w:rPr>
          <w:rFonts w:ascii="Consolas" w:hAnsi="Consolas" w:cs="Consolas"/>
          <w:color w:val="3F7F7F"/>
          <w:sz w:val="12"/>
          <w:szCs w:val="12"/>
          <w:lang w:val="en-US"/>
        </w:rPr>
        <w:t>' Required'</w:t>
      </w:r>
      <w:r w:rsidRPr="00AA6D4B">
        <w:rPr>
          <w:rFonts w:ascii="Consolas" w:hAnsi="Consolas" w:cs="Consolas"/>
          <w:color w:val="5050FF"/>
          <w:sz w:val="12"/>
          <w:szCs w:val="12"/>
          <w:lang w:val="en-US"/>
        </w:rPr>
        <w:t>,</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a.toUpperFirst()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&lt;/label&gt;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'richFieldLiveValidation'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'textInput'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&lt;label for="</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&lt;/label&gt;&lt;input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att.name.substituteAll(</w:t>
      </w:r>
      <w:r w:rsidRPr="00AA6D4B">
        <w:rPr>
          <w:rFonts w:ascii="Consolas" w:hAnsi="Consolas" w:cs="Consolas"/>
          <w:color w:val="3F7F7F"/>
          <w:sz w:val="12"/>
          <w:szCs w:val="12"/>
          <w:lang w:val="en-US"/>
        </w:rPr>
        <w:t>'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'password'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false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type="text"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else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type="password"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'mandatory'</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required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&gt;&lt;/br&gt;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'html'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htmlText'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'multimedia'</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'video'</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 width="420" height="315"</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proofErr w:type="gramStart"/>
      <w:r w:rsidRPr="00AA6D4B">
        <w:rPr>
          <w:rFonts w:ascii="Consolas" w:hAnsi="Consolas" w:cs="Consolas"/>
          <w:color w:val="000000"/>
          <w:sz w:val="12"/>
          <w:szCs w:val="12"/>
          <w:lang w:val="en-US"/>
        </w:rPr>
        <w:t>data</w:t>
      </w:r>
      <w:proofErr w:type="gramEnd"/>
      <w:r w:rsidRPr="00AA6D4B">
        <w:rPr>
          <w:rFonts w:ascii="Consolas" w:hAnsi="Consolas" w:cs="Consolas"/>
          <w:color w:val="000000"/>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&lt;/object&gt;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&lt;video width="320" height="240"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'.mp4'</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type="video/mp4"&gt;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type="video/ogg"&gt;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video tag.</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&lt;/video&gt;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'image'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alt="W3Schools.com" style="width</w:t>
      </w:r>
      <w:proofErr w:type="gramStart"/>
      <w:r w:rsidRPr="00AA6D4B">
        <w:rPr>
          <w:rFonts w:ascii="Consolas" w:hAnsi="Consolas" w:cs="Consolas"/>
          <w:color w:val="000000"/>
          <w:sz w:val="12"/>
          <w:szCs w:val="12"/>
          <w:lang w:val="en-US"/>
        </w:rPr>
        <w:t>:104px</w:t>
      </w:r>
      <w:proofErr w:type="gramEnd"/>
      <w:r w:rsidRPr="00AA6D4B">
        <w:rPr>
          <w:rFonts w:ascii="Consolas" w:hAnsi="Consolas" w:cs="Consolas"/>
          <w:color w:val="000000"/>
          <w:sz w:val="12"/>
          <w:szCs w:val="12"/>
          <w:lang w:val="en-US"/>
        </w:rPr>
        <w:t>;height:142px"&gt;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&lt;img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alt="HTML5 Icon" style="width</w:t>
      </w:r>
      <w:proofErr w:type="gramStart"/>
      <w:r w:rsidRPr="00AA6D4B">
        <w:rPr>
          <w:rFonts w:ascii="Consolas" w:hAnsi="Consolas" w:cs="Consolas"/>
          <w:color w:val="000000"/>
          <w:sz w:val="12"/>
          <w:szCs w:val="12"/>
          <w:lang w:val="en-US"/>
        </w:rPr>
        <w:t>:400px</w:t>
      </w:r>
      <w:proofErr w:type="gramEnd"/>
      <w:r w:rsidRPr="00AA6D4B">
        <w:rPr>
          <w:rFonts w:ascii="Consolas" w:hAnsi="Consolas" w:cs="Consolas"/>
          <w:color w:val="000000"/>
          <w:sz w:val="12"/>
          <w:szCs w:val="12"/>
          <w:lang w:val="en-US"/>
        </w:rPr>
        <w:t>;height:400px"&gt;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'sound'</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audio</w:t>
      </w:r>
      <w:proofErr w:type="gramEnd"/>
      <w:r w:rsidRPr="00AA6D4B">
        <w:rPr>
          <w:rFonts w:ascii="Consolas" w:hAnsi="Consolas" w:cs="Consolas"/>
          <w:color w:val="000000"/>
          <w:sz w:val="12"/>
          <w:szCs w:val="12"/>
          <w:lang w:val="en-US"/>
        </w:rPr>
        <w:t xml:space="preserve"> controls&gt;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lastRenderedPageBreak/>
        <w:tab/>
        <w:t xml:space="preserve">     &lt;source src="</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'path'</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).strstr(</w:t>
      </w:r>
      <w:r w:rsidRPr="00AA6D4B">
        <w:rPr>
          <w:rFonts w:ascii="Consolas" w:hAnsi="Consolas" w:cs="Consolas"/>
          <w:color w:val="3F7F7F"/>
          <w:sz w:val="12"/>
          <w:szCs w:val="12"/>
          <w:lang w:val="en-US"/>
        </w:rPr>
        <w:t>'.mp3'</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type="audio/mpeg"&gt;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else</w:t>
      </w:r>
      <w:proofErr w:type="gramEnd"/>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type="audio/ogg"&gt;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Your browser does not support the audio element.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&lt;/audio&gt;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multimedia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'externalLink'</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'url'</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externalLink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'anchor'</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&lt;a href="</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'virtualStateName'</w:t>
      </w:r>
      <w:r w:rsidRPr="00AA6D4B">
        <w:rPr>
          <w:rFonts w:ascii="Consolas" w:hAnsi="Consolas" w:cs="Consolas"/>
          <w:color w:val="5050FF"/>
          <w:sz w:val="12"/>
          <w:szCs w:val="12"/>
          <w:lang w:val="en-US"/>
        </w:rPr>
        <w:t>).</w:t>
      </w:r>
      <w:proofErr w:type="gramStart"/>
      <w:r w:rsidRPr="00AA6D4B">
        <w:rPr>
          <w:rFonts w:ascii="Consolas" w:hAnsi="Consolas" w:cs="Consolas"/>
          <w:color w:val="5050FF"/>
          <w:sz w:val="12"/>
          <w:szCs w:val="12"/>
          <w:lang w:val="en-US"/>
        </w:rPr>
        <w:t>toString(</w:t>
      </w:r>
      <w:proofErr w:type="gramEnd"/>
      <w:r w:rsidRPr="00AA6D4B">
        <w:rPr>
          <w:rFonts w:ascii="Consolas" w:hAnsi="Consolas" w:cs="Consolas"/>
          <w:color w:val="5050FF"/>
          <w:sz w:val="12"/>
          <w:szCs w:val="12"/>
          <w:lang w:val="en-US"/>
        </w:rPr>
        <w:t>).toUpperFirst().concat(</w:t>
      </w:r>
      <w:r w:rsidRPr="00AA6D4B">
        <w:rPr>
          <w:rFonts w:ascii="Consolas" w:hAnsi="Consolas" w:cs="Consolas"/>
          <w:color w:val="3F7F7F"/>
          <w:sz w:val="12"/>
          <w:szCs w:val="12"/>
          <w:lang w:val="en-US"/>
        </w:rPr>
        <w:t>'.php'</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&lt;/a&gt;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5F"/>
          <w:sz w:val="12"/>
          <w:szCs w:val="12"/>
          <w:lang w:val="en-US"/>
        </w:rPr>
        <w:t>[</w:t>
      </w:r>
      <w:proofErr w:type="gramStart"/>
      <w:r w:rsidRPr="00AA6D4B">
        <w:rPr>
          <w:rFonts w:ascii="Consolas" w:hAnsi="Consolas" w:cs="Consolas"/>
          <w:color w:val="3F7F5F"/>
          <w:sz w:val="12"/>
          <w:szCs w:val="12"/>
          <w:lang w:val="en-US"/>
        </w:rPr>
        <w:t>comment</w:t>
      </w:r>
      <w:proofErr w:type="gramEnd"/>
      <w:r w:rsidRPr="00AA6D4B">
        <w:rPr>
          <w:rFonts w:ascii="Consolas" w:hAnsi="Consolas" w:cs="Consolas"/>
          <w:color w:val="3F7F5F"/>
          <w:sz w:val="12"/>
          <w:szCs w:val="12"/>
          <w:lang w:val="en-US"/>
        </w:rPr>
        <w:t xml:space="preserve"> fin del anchor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'text'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p</w:t>
      </w:r>
      <w:r w:rsidRPr="00AA6D4B">
        <w:rPr>
          <w:rFonts w:ascii="Consolas" w:hAnsi="Consolas" w:cs="Consolas"/>
          <w:b/>
          <w:bCs/>
          <w:color w:val="7F0055"/>
          <w:sz w:val="12"/>
          <w:szCs w:val="12"/>
          <w:lang w:val="en-US"/>
        </w:rPr>
        <w:t>[</w:t>
      </w:r>
      <w:proofErr w:type="gramEnd"/>
      <w:r w:rsidRPr="00AA6D4B">
        <w:rPr>
          <w:rFonts w:ascii="Consolas" w:hAnsi="Consolas" w:cs="Consolas"/>
          <w:b/>
          <w:bCs/>
          <w:i/>
          <w:iCs/>
          <w:color w:val="7F0055"/>
          <w:sz w:val="12"/>
          <w:szCs w:val="12"/>
          <w:lang w:val="en-US"/>
        </w:rPr>
        <w:t>if</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title="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'title'</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'localText'</w:t>
      </w:r>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'button'</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input  type</w:t>
      </w:r>
      <w:proofErr w:type="gramEnd"/>
      <w:r w:rsidRPr="00AA6D4B">
        <w:rPr>
          <w:rFonts w:ascii="Consolas" w:hAnsi="Consolas" w:cs="Consolas"/>
          <w:color w:val="000000"/>
          <w:sz w:val="12"/>
          <w:szCs w:val="12"/>
          <w:lang w:val="en-US"/>
        </w:rPr>
        <w:t>="submit"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att.name.toUpperFirst()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&lt;/p&gt;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s.name.toString()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'listType'</w:t>
      </w:r>
      <w:r w:rsidRPr="00AA6D4B">
        <w:rPr>
          <w:rFonts w:ascii="Consolas" w:hAnsi="Consolas" w:cs="Consolas"/>
          <w:color w:val="5050FF"/>
          <w:sz w:val="12"/>
          <w:szCs w:val="12"/>
          <w:lang w:val="en-US"/>
        </w:rPr>
        <w:t>).toString().strstr(</w:t>
      </w:r>
      <w:r w:rsidRPr="00AA6D4B">
        <w:rPr>
          <w:rFonts w:ascii="Consolas" w:hAnsi="Consolas" w:cs="Consolas"/>
          <w:color w:val="3F7F7F"/>
          <w:sz w:val="12"/>
          <w:szCs w:val="12"/>
          <w:lang w:val="en-US"/>
        </w:rPr>
        <w:t>'choice'</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true</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if</w:t>
      </w:r>
      <w:proofErr w:type="gramEnd"/>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).toString().size()</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&lt;&gt;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0</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w:t>
      </w:r>
      <w:proofErr w:type="gramStart"/>
      <w:r w:rsidRPr="00AA6D4B">
        <w:rPr>
          <w:rFonts w:ascii="Consolas" w:hAnsi="Consolas" w:cs="Consolas"/>
          <w:color w:val="000000"/>
          <w:sz w:val="12"/>
          <w:szCs w:val="12"/>
          <w:lang w:val="en-US"/>
        </w:rPr>
        <w:t>fieldset</w:t>
      </w:r>
      <w:proofErr w:type="gramEnd"/>
      <w:r w:rsidRPr="00AA6D4B">
        <w:rPr>
          <w:rFonts w:ascii="Consolas" w:hAnsi="Consolas" w:cs="Consolas"/>
          <w:color w:val="000000"/>
          <w:sz w:val="12"/>
          <w:szCs w:val="12"/>
          <w:lang w:val="en-US"/>
        </w:rPr>
        <w: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&lt;legend&gt;</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&lt;/legend&gt;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proofErr w:type="gramStart"/>
      <w:r w:rsidRPr="00AA6D4B">
        <w:rPr>
          <w:rFonts w:ascii="Consolas" w:hAnsi="Consolas" w:cs="Consolas"/>
          <w:b/>
          <w:bCs/>
          <w:i/>
          <w:iCs/>
          <w:color w:val="7F0055"/>
          <w:sz w:val="12"/>
          <w:szCs w:val="12"/>
          <w:lang w:val="en-US"/>
        </w:rPr>
        <w:t>for</w:t>
      </w:r>
      <w:proofErr w:type="gramEnd"/>
      <w:r w:rsidRPr="00AA6D4B">
        <w:rPr>
          <w:rFonts w:ascii="Consolas" w:hAnsi="Consolas" w:cs="Consolas"/>
          <w:b/>
          <w:bCs/>
          <w:i/>
          <w:iCs/>
          <w:color w:val="7F0055"/>
          <w:sz w:val="12"/>
          <w:szCs w:val="12"/>
          <w:lang w:val="en-US"/>
        </w:rPr>
        <w:t xml:space="preserve"> </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 : String</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color w:val="5050FF"/>
          <w:sz w:val="12"/>
          <w:szCs w:val="12"/>
          <w:lang w:val="en-US"/>
        </w:rPr>
        <w:t>att.getValue(s,</w:t>
      </w:r>
      <w:r w:rsidRPr="00AA6D4B">
        <w:rPr>
          <w:rFonts w:ascii="Consolas" w:hAnsi="Consolas" w:cs="Consolas"/>
          <w:color w:val="000000"/>
          <w:sz w:val="12"/>
          <w:szCs w:val="12"/>
          <w:lang w:val="en-US"/>
        </w:rPr>
        <w:t xml:space="preserve"> </w:t>
      </w:r>
      <w:r w:rsidRPr="00AA6D4B">
        <w:rPr>
          <w:rFonts w:ascii="Consolas" w:hAnsi="Consolas" w:cs="Consolas"/>
          <w:color w:val="3F7F7F"/>
          <w:sz w:val="12"/>
          <w:szCs w:val="12"/>
          <w:lang w:val="en-US"/>
        </w:rPr>
        <w:t>'filter'</w:t>
      </w:r>
      <w:r w:rsidRPr="00AA6D4B">
        <w:rPr>
          <w:rFonts w:ascii="Consolas" w:hAnsi="Consolas" w:cs="Consolas"/>
          <w:color w:val="5050FF"/>
          <w:sz w:val="12"/>
          <w:szCs w:val="12"/>
          <w:lang w:val="en-US"/>
        </w:rPr>
        <w:t>).toString().tokenize(</w:t>
      </w:r>
      <w:r w:rsidRPr="00AA6D4B">
        <w:rPr>
          <w:rFonts w:ascii="Consolas" w:hAnsi="Consolas" w:cs="Consolas"/>
          <w:color w:val="3F7F7F"/>
          <w:sz w:val="12"/>
          <w:szCs w:val="12"/>
          <w:lang w:val="en-US"/>
        </w:rPr>
        <w:t>','</w:t>
      </w:r>
      <w:r w:rsidRPr="00AA6D4B">
        <w:rPr>
          <w:rFonts w:ascii="Consolas" w:hAnsi="Consolas" w:cs="Consolas"/>
          <w:color w:val="5050FF"/>
          <w:sz w:val="12"/>
          <w:szCs w:val="12"/>
          <w:lang w:val="en-US"/>
        </w:rPr>
        <w:t>)</w:t>
      </w:r>
      <w:r w:rsidRPr="00AA6D4B">
        <w:rPr>
          <w:rFonts w:ascii="Consolas" w:hAnsi="Consolas" w:cs="Consolas"/>
          <w:color w:val="000000"/>
          <w:sz w:val="12"/>
          <w:szCs w:val="12"/>
          <w:lang w:val="en-US"/>
        </w:rPr>
        <w:t xml:space="preserve"> </w:t>
      </w:r>
      <w:r w:rsidRPr="00AA6D4B">
        <w:rPr>
          <w:rFonts w:ascii="Consolas" w:hAnsi="Consolas" w:cs="Consolas"/>
          <w:b/>
          <w:bCs/>
          <w:color w:val="7F0055"/>
          <w:sz w:val="12"/>
          <w:szCs w:val="12"/>
          <w:lang w:val="en-US"/>
        </w:rPr>
        <w:t>)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&lt;input type="radio" id="</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value="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name="</w:t>
      </w:r>
      <w:r w:rsidRPr="00AA6D4B">
        <w:rPr>
          <w:rFonts w:ascii="Consolas" w:hAnsi="Consolas" w:cs="Consolas"/>
          <w:b/>
          <w:bCs/>
          <w:color w:val="7F0055"/>
          <w:sz w:val="12"/>
          <w:szCs w:val="12"/>
          <w:lang w:val="en-US"/>
        </w:rPr>
        <w:t>[</w:t>
      </w:r>
      <w:r w:rsidRPr="00AA6D4B">
        <w:rPr>
          <w:rFonts w:ascii="Consolas" w:hAnsi="Consolas" w:cs="Consolas"/>
          <w:color w:val="5050FF"/>
          <w:sz w:val="12"/>
          <w:szCs w:val="12"/>
          <w:lang w:val="en-US"/>
        </w:rPr>
        <w:t>att.name</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"&gt; </w:t>
      </w:r>
      <w:r w:rsidRPr="00AA6D4B">
        <w:rPr>
          <w:rFonts w:ascii="Consolas" w:hAnsi="Consolas" w:cs="Consolas"/>
          <w:b/>
          <w:bCs/>
          <w:color w:val="7F0055"/>
          <w:sz w:val="12"/>
          <w:szCs w:val="12"/>
          <w:lang w:val="en-US"/>
        </w:rPr>
        <w:t>[</w:t>
      </w:r>
      <w:proofErr w:type="gramStart"/>
      <w:r w:rsidRPr="00AA6D4B">
        <w:rPr>
          <w:rFonts w:ascii="Consolas" w:hAnsi="Consolas" w:cs="Consolas"/>
          <w:color w:val="5050FF"/>
          <w:sz w:val="12"/>
          <w:szCs w:val="12"/>
          <w:lang w:val="en-US"/>
        </w:rPr>
        <w:t>a.toUpperFirst(</w:t>
      </w:r>
      <w:proofErr w:type="gramEnd"/>
      <w:r w:rsidRPr="00AA6D4B">
        <w:rPr>
          <w:rFonts w:ascii="Consolas" w:hAnsi="Consolas" w:cs="Consolas"/>
          <w:color w:val="5050FF"/>
          <w:sz w:val="12"/>
          <w:szCs w:val="12"/>
          <w:lang w:val="en-US"/>
        </w:rPr>
        <w:t>)</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for</w:t>
      </w:r>
      <w:r w:rsidRPr="00AA6D4B">
        <w:rPr>
          <w:rFonts w:ascii="Consolas" w:hAnsi="Consolas" w:cs="Consolas"/>
          <w:b/>
          <w:bCs/>
          <w:color w:val="7F0055"/>
          <w:sz w:val="12"/>
          <w:szCs w:val="12"/>
          <w:lang w:val="en-US"/>
        </w:rPr>
        <w: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t xml:space="preserve">  &lt;/fieldset&gt;</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A6D4B">
        <w:rPr>
          <w:rFonts w:ascii="Consolas" w:hAnsi="Consolas" w:cs="Consolas"/>
          <w:b/>
          <w:bCs/>
          <w:color w:val="7F0055"/>
          <w:sz w:val="12"/>
          <w:szCs w:val="12"/>
          <w:lang w:val="en-US"/>
        </w:rPr>
        <w:t>[/</w:t>
      </w:r>
      <w:r w:rsidRPr="00AA6D4B">
        <w:rPr>
          <w:rFonts w:ascii="Consolas" w:hAnsi="Consolas" w:cs="Consolas"/>
          <w:b/>
          <w:bCs/>
          <w:i/>
          <w:iCs/>
          <w:color w:val="7F0055"/>
          <w:sz w:val="12"/>
          <w:szCs w:val="12"/>
          <w:lang w:val="en-US"/>
        </w:rPr>
        <w:t>if</w:t>
      </w:r>
      <w:r w:rsidRPr="00AA6D4B">
        <w:rPr>
          <w:rFonts w:ascii="Consolas" w:hAnsi="Consolas" w:cs="Consolas"/>
          <w:b/>
          <w:bCs/>
          <w:color w:val="7F0055"/>
          <w:sz w:val="12"/>
          <w:szCs w:val="12"/>
          <w:lang w:val="en-US"/>
        </w:rPr>
        <w:t>]</w:t>
      </w:r>
      <w:r w:rsidRPr="00AA6D4B">
        <w:rPr>
          <w:rFonts w:ascii="Consolas" w:hAnsi="Consolas" w:cs="Consolas"/>
          <w:color w:val="000000"/>
          <w:sz w:val="12"/>
          <w:szCs w:val="12"/>
          <w:lang w:val="en-US"/>
        </w:rPr>
        <w:t xml:space="preserve"> &lt;</w:t>
      </w:r>
      <w:proofErr w:type="gramStart"/>
      <w:r w:rsidRPr="00AA6D4B">
        <w:rPr>
          <w:rFonts w:ascii="Consolas" w:hAnsi="Consolas" w:cs="Consolas"/>
          <w:color w:val="000000"/>
          <w:sz w:val="12"/>
          <w:szCs w:val="12"/>
          <w:lang w:val="en-US"/>
        </w:rPr>
        <w:t>br</w:t>
      </w:r>
      <w:proofErr w:type="gramEnd"/>
      <w:r w:rsidRPr="00AA6D4B">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'listType'</w:t>
      </w:r>
      <w:r w:rsidRPr="00A22F5D">
        <w:rPr>
          <w:rFonts w:ascii="Consolas" w:hAnsi="Consolas" w:cs="Consolas"/>
          <w:color w:val="5050FF"/>
          <w:sz w:val="12"/>
          <w:szCs w:val="12"/>
          <w:lang w:val="en-US"/>
        </w:rPr>
        <w:t>).toString().strstr(</w:t>
      </w:r>
      <w:r w:rsidRPr="00A22F5D">
        <w:rPr>
          <w:rFonts w:ascii="Consolas" w:hAnsi="Consolas" w:cs="Consolas"/>
          <w:color w:val="3F7F7F"/>
          <w:sz w:val="12"/>
          <w:szCs w:val="12"/>
          <w:lang w:val="en-US"/>
        </w:rPr>
        <w:t>'dropBox'</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true</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if</w:t>
      </w:r>
      <w:proofErr w:type="gramEnd"/>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'filter'</w:t>
      </w:r>
      <w:r w:rsidRPr="00A22F5D">
        <w:rPr>
          <w:rFonts w:ascii="Consolas" w:hAnsi="Consolas" w:cs="Consolas"/>
          <w:color w:val="5050FF"/>
          <w:sz w:val="12"/>
          <w:szCs w:val="12"/>
          <w:lang w:val="en-US"/>
        </w:rPr>
        <w:t>).toString().size()</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&lt;&gt;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0</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&lt;p</w:t>
      </w:r>
      <w:proofErr w:type="gramStart"/>
      <w:r w:rsidRPr="00A22F5D">
        <w:rPr>
          <w:rFonts w:ascii="Consolas" w:hAnsi="Consolas" w:cs="Consolas"/>
          <w:color w:val="000000"/>
          <w:sz w:val="12"/>
          <w:szCs w:val="12"/>
          <w:lang w:val="en-US"/>
        </w:rPr>
        <w:t>&gt;</w:t>
      </w:r>
      <w:r w:rsidRPr="00A22F5D">
        <w:rPr>
          <w:rFonts w:ascii="Consolas" w:hAnsi="Consolas" w:cs="Consolas"/>
          <w:b/>
          <w:bCs/>
          <w:color w:val="7F0055"/>
          <w:sz w:val="12"/>
          <w:szCs w:val="12"/>
          <w:lang w:val="en-US"/>
        </w:rPr>
        <w:t>[</w:t>
      </w:r>
      <w:proofErr w:type="gramEnd"/>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&lt;input list="</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name="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).toString().substituteAll(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&lt;datalist id="</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'title'</w:t>
      </w:r>
      <w:r w:rsidRPr="00A22F5D">
        <w:rPr>
          <w:rFonts w:ascii="Consolas" w:hAnsi="Consolas" w:cs="Consolas"/>
          <w:color w:val="5050FF"/>
          <w:sz w:val="12"/>
          <w:szCs w:val="12"/>
          <w:lang w:val="en-US"/>
        </w:rPr>
        <w:t>).</w:t>
      </w:r>
      <w:proofErr w:type="gramStart"/>
      <w:r w:rsidRPr="00A22F5D">
        <w:rPr>
          <w:rFonts w:ascii="Consolas" w:hAnsi="Consolas" w:cs="Consolas"/>
          <w:color w:val="5050FF"/>
          <w:sz w:val="12"/>
          <w:szCs w:val="12"/>
          <w:lang w:val="en-US"/>
        </w:rPr>
        <w:t>toString(</w:t>
      </w:r>
      <w:proofErr w:type="gramEnd"/>
      <w:r w:rsidRPr="00A22F5D">
        <w:rPr>
          <w:rFonts w:ascii="Consolas" w:hAnsi="Consolas" w:cs="Consolas"/>
          <w:color w:val="5050FF"/>
          <w:sz w:val="12"/>
          <w:szCs w:val="12"/>
          <w:lang w:val="en-US"/>
        </w:rPr>
        <w:t>).substituteAll(</w:t>
      </w:r>
      <w:r w:rsidRPr="00A22F5D">
        <w:rPr>
          <w:rFonts w:ascii="Consolas" w:hAnsi="Consolas" w:cs="Consolas"/>
          <w:color w:val="3F7F7F"/>
          <w:sz w:val="12"/>
          <w:szCs w:val="12"/>
          <w:lang w:val="en-US"/>
        </w:rPr>
        <w:t>'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proofErr w:type="gramStart"/>
      <w:r w:rsidRPr="00A22F5D">
        <w:rPr>
          <w:rFonts w:ascii="Consolas" w:hAnsi="Consolas" w:cs="Consolas"/>
          <w:b/>
          <w:bCs/>
          <w:i/>
          <w:iCs/>
          <w:color w:val="7F0055"/>
          <w:sz w:val="12"/>
          <w:szCs w:val="12"/>
          <w:lang w:val="en-US"/>
        </w:rPr>
        <w:t>for</w:t>
      </w:r>
      <w:proofErr w:type="gramEnd"/>
      <w:r w:rsidRPr="00A22F5D">
        <w:rPr>
          <w:rFonts w:ascii="Consolas" w:hAnsi="Consolas" w:cs="Consolas"/>
          <w:b/>
          <w:bCs/>
          <w:i/>
          <w:iCs/>
          <w:color w:val="7F0055"/>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 : String</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color w:val="5050FF"/>
          <w:sz w:val="12"/>
          <w:szCs w:val="12"/>
          <w:lang w:val="en-US"/>
        </w:rPr>
        <w:t>att.getValue(s,</w:t>
      </w:r>
      <w:r w:rsidRPr="00A22F5D">
        <w:rPr>
          <w:rFonts w:ascii="Consolas" w:hAnsi="Consolas" w:cs="Consolas"/>
          <w:color w:val="000000"/>
          <w:sz w:val="12"/>
          <w:szCs w:val="12"/>
          <w:lang w:val="en-US"/>
        </w:rPr>
        <w:t xml:space="preserve"> </w:t>
      </w:r>
      <w:r w:rsidRPr="00A22F5D">
        <w:rPr>
          <w:rFonts w:ascii="Consolas" w:hAnsi="Consolas" w:cs="Consolas"/>
          <w:color w:val="3F7F7F"/>
          <w:sz w:val="12"/>
          <w:szCs w:val="12"/>
          <w:lang w:val="en-US"/>
        </w:rPr>
        <w:t>'filter'</w:t>
      </w:r>
      <w:r w:rsidRPr="00A22F5D">
        <w:rPr>
          <w:rFonts w:ascii="Consolas" w:hAnsi="Consolas" w:cs="Consolas"/>
          <w:color w:val="5050FF"/>
          <w:sz w:val="12"/>
          <w:szCs w:val="12"/>
          <w:lang w:val="en-US"/>
        </w:rPr>
        <w:t>).toString().tokenize(</w:t>
      </w:r>
      <w:r w:rsidRPr="00A22F5D">
        <w:rPr>
          <w:rFonts w:ascii="Consolas" w:hAnsi="Consolas" w:cs="Consolas"/>
          <w:color w:val="3F7F7F"/>
          <w:sz w:val="12"/>
          <w:szCs w:val="12"/>
          <w:lang w:val="en-US"/>
        </w:rPr>
        <w:t>','</w:t>
      </w:r>
      <w:r w:rsidRPr="00A22F5D">
        <w:rPr>
          <w:rFonts w:ascii="Consolas" w:hAnsi="Consolas" w:cs="Consolas"/>
          <w:color w:val="5050FF"/>
          <w:sz w:val="12"/>
          <w:szCs w:val="12"/>
          <w:lang w:val="en-US"/>
        </w:rPr>
        <w:t>)</w:t>
      </w: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color w:val="000000"/>
          <w:sz w:val="12"/>
          <w:szCs w:val="12"/>
          <w:lang w:val="en-US"/>
        </w:rPr>
        <w:tab/>
        <w:t xml:space="preserve">      &lt;option value="</w:t>
      </w:r>
      <w:r w:rsidRPr="00A22F5D">
        <w:rPr>
          <w:rFonts w:ascii="Consolas" w:hAnsi="Consolas" w:cs="Consolas"/>
          <w:b/>
          <w:bCs/>
          <w:color w:val="7F0055"/>
          <w:sz w:val="12"/>
          <w:szCs w:val="12"/>
          <w:lang w:val="en-US"/>
        </w:rPr>
        <w:t>[</w:t>
      </w:r>
      <w:r w:rsidRPr="00A22F5D">
        <w:rPr>
          <w:rFonts w:ascii="Consolas" w:hAnsi="Consolas" w:cs="Consolas"/>
          <w:color w:val="5050FF"/>
          <w:sz w:val="12"/>
          <w:szCs w:val="12"/>
          <w:lang w:val="en-US"/>
        </w:rPr>
        <w:t>a</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"&gt;</w:t>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&lt;/datalist&gt;</w:t>
      </w:r>
    </w:p>
    <w:p w:rsidR="00AA6D4B" w:rsidRPr="00AA6D4B"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A6D4B">
        <w:rPr>
          <w:rFonts w:ascii="Consolas" w:hAnsi="Consolas" w:cs="Consolas"/>
          <w:color w:val="000000"/>
          <w:sz w:val="12"/>
          <w:szCs w:val="12"/>
          <w:lang w:val="en-US"/>
        </w:rPr>
        <w:t>&lt;p&gt;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A6D4B">
        <w:rPr>
          <w:rFonts w:ascii="Consolas" w:hAnsi="Consolas" w:cs="Consolas"/>
          <w:color w:val="000000"/>
          <w:sz w:val="12"/>
          <w:szCs w:val="12"/>
          <w:lang w:val="en-US"/>
        </w:rPr>
        <w:tab/>
      </w:r>
      <w:r w:rsidRPr="00AA6D4B">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&lt;</w:t>
      </w:r>
      <w:proofErr w:type="gramStart"/>
      <w:r w:rsidRPr="00A22F5D">
        <w:rPr>
          <w:rFonts w:ascii="Consolas" w:hAnsi="Consolas" w:cs="Consolas"/>
          <w:color w:val="000000"/>
          <w:sz w:val="12"/>
          <w:szCs w:val="12"/>
          <w:lang w:val="en-US"/>
        </w:rPr>
        <w:t>br</w:t>
      </w:r>
      <w:proofErr w:type="gramEnd"/>
      <w:r w:rsidRPr="00A22F5D">
        <w:rPr>
          <w:rFonts w:ascii="Consolas" w:hAnsi="Consolas" w:cs="Consolas"/>
          <w:color w:val="000000"/>
          <w:sz w:val="12"/>
          <w:szCs w:val="12"/>
          <w:lang w:val="en-US"/>
        </w:rPr>
        <w: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r w:rsidRPr="00A22F5D">
        <w:rPr>
          <w:rFonts w:ascii="Consolas" w:hAnsi="Consolas" w:cs="Consolas"/>
          <w:color w:val="000000"/>
          <w:sz w:val="12"/>
          <w:szCs w:val="12"/>
          <w:lang w:val="en-US"/>
        </w:rPr>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&lt;/fieldset&gt;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&lt;/form&gt;</w:t>
      </w:r>
      <w:r w:rsidRPr="00A22F5D">
        <w:rPr>
          <w:rFonts w:ascii="Consolas" w:hAnsi="Consolas" w:cs="Consolas"/>
          <w:color w:val="000000"/>
          <w:sz w:val="12"/>
          <w:szCs w:val="12"/>
          <w:lang w:val="en-US"/>
        </w:rPr>
        <w:tab/>
        <w:t xml:space="preserve">      </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 xml:space="preserve">   </w:t>
      </w: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for</w:t>
      </w:r>
      <w:r w:rsidRPr="00A22F5D">
        <w:rPr>
          <w:rFonts w:ascii="Consolas" w:hAnsi="Consolas" w:cs="Consolas"/>
          <w:b/>
          <w:bCs/>
          <w:color w:val="7F0055"/>
          <w:sz w:val="12"/>
          <w:szCs w:val="12"/>
          <w:lang w:val="en-US"/>
        </w:rPr>
        <w: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&lt;/body&gt;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&lt;/html&gt;</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color w:val="000000"/>
          <w:sz w:val="12"/>
          <w:szCs w:val="12"/>
          <w:lang w:val="en-US"/>
        </w:rPr>
        <w:tab/>
      </w:r>
      <w:r w:rsidRPr="00A22F5D">
        <w:rPr>
          <w:rFonts w:ascii="Consolas" w:hAnsi="Consolas" w:cs="Consolas"/>
          <w:b/>
          <w:bCs/>
          <w:color w:val="7F0055"/>
          <w:sz w:val="12"/>
          <w:szCs w:val="12"/>
          <w:lang w:val="en-US"/>
        </w:rPr>
        <w:t>[/file]</w:t>
      </w:r>
    </w:p>
    <w:p w:rsidR="00AA6D4B" w:rsidRPr="00A22F5D" w:rsidRDefault="00AA6D4B" w:rsidP="00AA6D4B">
      <w:pPr>
        <w:autoSpaceDE w:val="0"/>
        <w:autoSpaceDN w:val="0"/>
        <w:adjustRightInd w:val="0"/>
        <w:spacing w:after="0" w:line="240" w:lineRule="auto"/>
        <w:rPr>
          <w:rFonts w:ascii="Consolas" w:hAnsi="Consolas" w:cs="Consolas"/>
          <w:sz w:val="12"/>
          <w:szCs w:val="12"/>
          <w:lang w:val="en-US"/>
        </w:rPr>
      </w:pPr>
      <w:r w:rsidRPr="00A22F5D">
        <w:rPr>
          <w:rFonts w:ascii="Consolas" w:hAnsi="Consolas" w:cs="Consolas"/>
          <w:b/>
          <w:bCs/>
          <w:color w:val="7F0055"/>
          <w:sz w:val="12"/>
          <w:szCs w:val="12"/>
          <w:lang w:val="en-US"/>
        </w:rPr>
        <w:t>[/</w:t>
      </w:r>
      <w:r w:rsidRPr="00A22F5D">
        <w:rPr>
          <w:rFonts w:ascii="Consolas" w:hAnsi="Consolas" w:cs="Consolas"/>
          <w:b/>
          <w:bCs/>
          <w:i/>
          <w:iCs/>
          <w:color w:val="7F0055"/>
          <w:sz w:val="12"/>
          <w:szCs w:val="12"/>
          <w:lang w:val="en-US"/>
        </w:rPr>
        <w:t>if</w:t>
      </w:r>
      <w:r w:rsidRPr="00A22F5D">
        <w:rPr>
          <w:rFonts w:ascii="Consolas" w:hAnsi="Consolas" w:cs="Consolas"/>
          <w:b/>
          <w:bCs/>
          <w:color w:val="7F0055"/>
          <w:sz w:val="12"/>
          <w:szCs w:val="12"/>
          <w:lang w:val="en-US"/>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r w:rsidRPr="0081060D">
        <w:rPr>
          <w:rFonts w:ascii="Consolas" w:hAnsi="Consolas" w:cs="Consolas"/>
          <w:b/>
          <w:bCs/>
          <w:color w:val="C00000"/>
          <w:sz w:val="12"/>
          <w:szCs w:val="12"/>
        </w:rPr>
        <w:t>[/</w:t>
      </w:r>
      <w:proofErr w:type="gramStart"/>
      <w:r w:rsidRPr="0081060D">
        <w:rPr>
          <w:rFonts w:ascii="Consolas" w:hAnsi="Consolas" w:cs="Consolas"/>
          <w:b/>
          <w:bCs/>
          <w:color w:val="C00000"/>
          <w:sz w:val="12"/>
          <w:szCs w:val="12"/>
        </w:rPr>
        <w:t>template</w:t>
      </w:r>
      <w:proofErr w:type="gramEnd"/>
      <w:r w:rsidRPr="0081060D">
        <w:rPr>
          <w:rFonts w:ascii="Consolas" w:hAnsi="Consolas" w:cs="Consolas"/>
          <w:b/>
          <w:bCs/>
          <w:color w:val="C00000"/>
          <w:sz w:val="12"/>
          <w:szCs w:val="12"/>
        </w:rPr>
        <w:t>]</w:t>
      </w:r>
    </w:p>
    <w:p w:rsidR="00AA6D4B" w:rsidRPr="0081060D" w:rsidRDefault="00AA6D4B" w:rsidP="00AA6D4B">
      <w:pPr>
        <w:autoSpaceDE w:val="0"/>
        <w:autoSpaceDN w:val="0"/>
        <w:adjustRightInd w:val="0"/>
        <w:spacing w:after="0" w:line="240" w:lineRule="auto"/>
        <w:rPr>
          <w:rFonts w:ascii="Consolas" w:hAnsi="Consolas" w:cs="Consolas"/>
          <w:sz w:val="12"/>
          <w:szCs w:val="12"/>
        </w:rPr>
      </w:pPr>
    </w:p>
    <w:p w:rsidR="00AA6D4B" w:rsidRPr="0081060D" w:rsidRDefault="00AA6D4B" w:rsidP="00AA6D4B">
      <w:pPr>
        <w:rPr>
          <w:sz w:val="12"/>
          <w:szCs w:val="12"/>
        </w:rPr>
      </w:pPr>
    </w:p>
    <w:p w:rsidR="00AA6D4B" w:rsidRPr="00AB1D4F" w:rsidRDefault="00AA6D4B" w:rsidP="003A649F">
      <w:pPr>
        <w:spacing w:before="240"/>
        <w:jc w:val="both"/>
      </w:pPr>
    </w:p>
    <w:sectPr w:rsidR="00AA6D4B" w:rsidRPr="00AB1D4F" w:rsidSect="0014555A">
      <w:pgSz w:w="12240" w:h="15840"/>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gali" w:date="2015-09-10T11:09:00Z" w:initials="m">
    <w:p w:rsidR="0090573E" w:rsidRDefault="0090573E">
      <w:pPr>
        <w:pStyle w:val="Textocomentario"/>
      </w:pPr>
      <w:r>
        <w:rPr>
          <w:rStyle w:val="Refdecomentario"/>
        </w:rPr>
        <w:annotationRef/>
      </w:r>
      <w:r>
        <w:t>Creo que sería bueno unificar (o con mayúscula siempre, o con minúscula), ya que antes se habría escrito ingeniería web en minúsculas, y después se coloca con mayúsculas.</w:t>
      </w:r>
    </w:p>
  </w:comment>
  <w:comment w:id="1" w:author="magali" w:date="2015-09-10T11:09:00Z" w:initials="m">
    <w:p w:rsidR="0090573E" w:rsidRDefault="0090573E">
      <w:pPr>
        <w:pStyle w:val="Textocomentario"/>
      </w:pPr>
      <w:r>
        <w:rPr>
          <w:rStyle w:val="Refdecomentario"/>
        </w:rPr>
        <w:annotationRef/>
      </w:r>
      <w:r>
        <w:t>Esta oración es muy larga. Queda mejor cuando se separan en dos oraciones por lo menos más cortas, ya que separa las ideas facilitando su comprensión.</w:t>
      </w:r>
    </w:p>
  </w:comment>
  <w:comment w:id="2" w:author="Ivan Lopez" w:date="2015-09-21T18:56:00Z" w:initials="IL">
    <w:p w:rsidR="0090573E" w:rsidRDefault="0090573E">
      <w:pPr>
        <w:pStyle w:val="Textocomentario"/>
      </w:pPr>
      <w:r>
        <w:rPr>
          <w:rStyle w:val="Refdecomentario"/>
        </w:rPr>
        <w:annotationRef/>
      </w:r>
      <w:r>
        <w:t>Listo</w:t>
      </w:r>
    </w:p>
  </w:comment>
  <w:comment w:id="3" w:author="magali" w:date="2015-09-10T11:09:00Z" w:initials="m">
    <w:p w:rsidR="0090573E" w:rsidRDefault="0090573E">
      <w:pPr>
        <w:pStyle w:val="Textocomentario"/>
      </w:pPr>
      <w:r>
        <w:rPr>
          <w:rStyle w:val="Refdecomentario"/>
        </w:rPr>
        <w:annotationRef/>
      </w:r>
      <w:r>
        <w:t>Al poner “y” suena a que son solo estas, sin embargo, podrían haber otras</w:t>
      </w:r>
    </w:p>
  </w:comment>
  <w:comment w:id="4" w:author="Ivan Lopez" w:date="2015-09-21T18:57:00Z" w:initials="IL">
    <w:p w:rsidR="0090573E" w:rsidRDefault="0090573E">
      <w:pPr>
        <w:pStyle w:val="Textocomentario"/>
      </w:pPr>
      <w:r>
        <w:rPr>
          <w:rStyle w:val="Refdecomentario"/>
        </w:rPr>
        <w:annotationRef/>
      </w:r>
      <w:r>
        <w:t>Listo</w:t>
      </w:r>
      <w:bookmarkStart w:id="5" w:name="_GoBack"/>
      <w:bookmarkEnd w:id="5"/>
    </w:p>
  </w:comment>
  <w:comment w:id="7" w:author="magali" w:date="2015-09-10T11:09:00Z" w:initials="m">
    <w:p w:rsidR="0090573E" w:rsidRDefault="0090573E">
      <w:pPr>
        <w:pStyle w:val="Textocomentario"/>
      </w:pPr>
      <w:r>
        <w:rPr>
          <w:rStyle w:val="Refdecomentario"/>
        </w:rPr>
        <w:annotationRef/>
      </w:r>
      <w:r>
        <w:t>Está bien el hecho de que menciones a MoWebA, pero creo que no quedó claro por qué podría ser interesante extender esta propuesta con opciones RIA y no simplemente usar las ya existentes, siendo que ya hay propuestas RIAs en otras metodologías.</w:t>
      </w:r>
    </w:p>
  </w:comment>
  <w:comment w:id="9" w:author="magali" w:date="2015-10-02T15:47:00Z" w:initials="m">
    <w:p w:rsidR="0090573E" w:rsidRDefault="0090573E" w:rsidP="00203601">
      <w:pPr>
        <w:pStyle w:val="Textocomentario"/>
      </w:pPr>
      <w:r>
        <w:rPr>
          <w:rStyle w:val="Refdecomentario"/>
        </w:rPr>
        <w:annotationRef/>
      </w:r>
      <w:r>
        <w:t>En algunos sitios está con minúscula “web” y en otros con mayúsculas “Web”, unificar esto en todo el libro.</w:t>
      </w:r>
    </w:p>
  </w:comment>
  <w:comment w:id="10" w:author="Ivan Lopez" w:date="2015-10-02T15:47:00Z" w:initials="IL">
    <w:p w:rsidR="0090573E" w:rsidRDefault="0090573E" w:rsidP="00203601">
      <w:pPr>
        <w:pStyle w:val="Textocomentario"/>
      </w:pPr>
      <w:r>
        <w:rPr>
          <w:rStyle w:val="Refdecomentario"/>
        </w:rPr>
        <w:annotationRef/>
      </w:r>
      <w:r>
        <w:t>Queda todo en mayúsculas</w:t>
      </w:r>
    </w:p>
  </w:comment>
  <w:comment w:id="11" w:author="Vaio" w:date="2015-10-02T15:47:00Z" w:initials="V">
    <w:p w:rsidR="0090573E" w:rsidRDefault="0090573E" w:rsidP="00203601">
      <w:pPr>
        <w:pStyle w:val="Textocomentario"/>
      </w:pPr>
      <w:r>
        <w:rPr>
          <w:rStyle w:val="Refdecomentario"/>
        </w:rPr>
        <w:annotationRef/>
      </w:r>
      <w:r>
        <w:t>Más arriba se usan web 1.0 y web 2.0 en minúscula ... cambiar arriba o aquí para que quede consistente</w:t>
      </w:r>
    </w:p>
  </w:comment>
  <w:comment w:id="12" w:author="Vaio" w:date="2015-10-02T15:47:00Z" w:initials="V">
    <w:p w:rsidR="0090573E" w:rsidRDefault="0090573E" w:rsidP="00203601">
      <w:pPr>
        <w:pStyle w:val="Textocomentario"/>
      </w:pPr>
      <w:r>
        <w:rPr>
          <w:rStyle w:val="Refdecomentario"/>
        </w:rPr>
        <w:annotationRef/>
      </w:r>
      <w:r>
        <w:t xml:space="preserve">En algunas partes las palabras en inglés están en cursivas pero en otras no ... dejar todo consistente. </w:t>
      </w:r>
    </w:p>
  </w:comment>
  <w:comment w:id="13" w:author="magali" w:date="2015-10-02T15:47:00Z" w:initials="m">
    <w:p w:rsidR="0090573E" w:rsidRDefault="0090573E" w:rsidP="00203601">
      <w:pPr>
        <w:pStyle w:val="Textocomentario"/>
      </w:pPr>
      <w:r>
        <w:rPr>
          <w:rStyle w:val="Refdecomentario"/>
        </w:rPr>
        <w:annotationRef/>
      </w:r>
      <w:r>
        <w:t>Continúan algunas palabras en inglés sin cursiva, verificar esto en todo el documento</w:t>
      </w:r>
    </w:p>
  </w:comment>
  <w:comment w:id="15" w:author="magali" w:date="2015-10-02T15:47:00Z" w:initials="m">
    <w:p w:rsidR="0090573E" w:rsidRDefault="0090573E" w:rsidP="00203601">
      <w:pPr>
        <w:pStyle w:val="Textocomentario"/>
      </w:pPr>
      <w:r>
        <w:rPr>
          <w:rStyle w:val="Refdecomentario"/>
        </w:rPr>
        <w:annotationRef/>
      </w:r>
      <w:r>
        <w:t>La figura también debe referenciar de donde fue obtenida</w:t>
      </w:r>
    </w:p>
  </w:comment>
  <w:comment w:id="16" w:author="magali" w:date="2015-10-02T15:47:00Z" w:initials="m">
    <w:p w:rsidR="0090573E" w:rsidRDefault="0090573E" w:rsidP="00203601">
      <w:pPr>
        <w:pStyle w:val="Textocomentario"/>
      </w:pPr>
      <w:r>
        <w:rPr>
          <w:rStyle w:val="Refdecomentario"/>
        </w:rPr>
        <w:annotationRef/>
      </w:r>
      <w:r>
        <w:t>Cursivas?.. no te olvides de verificar en todo el documento</w:t>
      </w:r>
    </w:p>
  </w:comment>
  <w:comment w:id="17" w:author="Ivan Lopez" w:date="2015-10-02T15:47:00Z" w:initials="IL">
    <w:p w:rsidR="0090573E" w:rsidRDefault="0090573E" w:rsidP="00203601">
      <w:pPr>
        <w:pStyle w:val="Textocomentario"/>
      </w:pPr>
      <w:r>
        <w:rPr>
          <w:rStyle w:val="Refdecomentario"/>
        </w:rPr>
        <w:annotationRef/>
      </w:r>
      <w:r>
        <w:t>Está correcta profe (rogowski2007). Mas abajo se agregó una nueva (kiewe2011)</w:t>
      </w:r>
    </w:p>
  </w:comment>
  <w:comment w:id="29" w:author="magali" w:date="2015-10-02T15:47:00Z" w:initials="m">
    <w:p w:rsidR="0090573E" w:rsidRDefault="0090573E" w:rsidP="00203601">
      <w:pPr>
        <w:pStyle w:val="Textocomentario"/>
      </w:pPr>
      <w:r>
        <w:rPr>
          <w:rStyle w:val="Refdecomentario"/>
        </w:rPr>
        <w:annotationRef/>
      </w:r>
      <w:r>
        <w:t xml:space="preserve">Con el comentario a esta frase no me refería a eliminar la justificación del por qué el interés en la presentación, sino en completar mejor lo que está expresado.. </w:t>
      </w:r>
    </w:p>
  </w:comment>
  <w:comment w:id="32" w:author="magali" w:date="2015-10-02T15:47:00Z" w:initials="m">
    <w:p w:rsidR="0090573E" w:rsidRDefault="0090573E" w:rsidP="00203601">
      <w:pPr>
        <w:pStyle w:val="Textocomentario"/>
      </w:pPr>
      <w:r>
        <w:rPr>
          <w:rStyle w:val="Refdecomentario"/>
        </w:rPr>
        <w:annotationRef/>
      </w:r>
      <w:r>
        <w:t>No te olvides de referenciar de donde fue obtenida la imagen (si es que fue sacada de algún artículo), esto para todo el libro</w:t>
      </w:r>
    </w:p>
  </w:comment>
  <w:comment w:id="33" w:author="magali" w:date="2015-10-02T15:47:00Z" w:initials="m">
    <w:p w:rsidR="0090573E" w:rsidRDefault="0090573E" w:rsidP="00203601">
      <w:pPr>
        <w:pStyle w:val="Textocomentario"/>
      </w:pPr>
      <w:r>
        <w:rPr>
          <w:rStyle w:val="Refdecomentario"/>
        </w:rPr>
        <w:annotationRef/>
      </w:r>
      <w:r>
        <w:t>Ajax no debería estar en cursiva?, al igual que HTML y CSS?, es decir, no estoy segura si la cursiva va para palabras en inglés, nomenclatura técnica, nombre de lenguaje/arquitectura/herramienta. Si es así, varios términos deben colocarse en cursiva.. verificar esto en TODO el documento.</w:t>
      </w:r>
    </w:p>
  </w:comment>
  <w:comment w:id="34" w:author="magali" w:date="2015-10-02T15:47:00Z" w:initials="m">
    <w:p w:rsidR="0090573E" w:rsidRDefault="0090573E" w:rsidP="00203601">
      <w:pPr>
        <w:pStyle w:val="Textocomentario"/>
      </w:pPr>
      <w:r>
        <w:rPr>
          <w:rStyle w:val="Refdecomentario"/>
        </w:rPr>
        <w:annotationRef/>
      </w:r>
      <w:r>
        <w:t>cursiva</w:t>
      </w:r>
    </w:p>
  </w:comment>
  <w:comment w:id="35" w:author="magali" w:date="2015-10-02T15:47:00Z" w:initials="m">
    <w:p w:rsidR="0090573E" w:rsidRDefault="0090573E" w:rsidP="00203601">
      <w:pPr>
        <w:pStyle w:val="Textocomentario"/>
      </w:pPr>
      <w:r>
        <w:rPr>
          <w:rStyle w:val="Refdecomentario"/>
        </w:rPr>
        <w:annotationRef/>
      </w:r>
      <w:r>
        <w:t>cursiva</w:t>
      </w:r>
    </w:p>
  </w:comment>
  <w:comment w:id="36" w:author="magali" w:date="2015-10-02T15:47:00Z" w:initials="m">
    <w:p w:rsidR="0090573E" w:rsidRDefault="0090573E" w:rsidP="00203601">
      <w:pPr>
        <w:pStyle w:val="Textocomentario"/>
      </w:pPr>
      <w:r>
        <w:rPr>
          <w:rStyle w:val="Refdecomentario"/>
        </w:rPr>
        <w:annotationRef/>
      </w:r>
      <w:r>
        <w:t>cursiva</w:t>
      </w:r>
    </w:p>
  </w:comment>
  <w:comment w:id="37" w:author="magali" w:date="2015-10-02T15:47:00Z" w:initials="m">
    <w:p w:rsidR="0090573E" w:rsidRDefault="0090573E" w:rsidP="00203601">
      <w:pPr>
        <w:pStyle w:val="Textocomentario"/>
      </w:pPr>
      <w:r>
        <w:rPr>
          <w:rStyle w:val="Refdecomentario"/>
        </w:rPr>
        <w:annotationRef/>
      </w:r>
      <w:r>
        <w:t>cursiva</w:t>
      </w:r>
    </w:p>
  </w:comment>
  <w:comment w:id="42" w:author="magali" w:date="2015-10-02T15:48:00Z" w:initials="m">
    <w:p w:rsidR="0090573E" w:rsidRDefault="0090573E" w:rsidP="00203601">
      <w:pPr>
        <w:pStyle w:val="Textocomentario"/>
      </w:pPr>
      <w:r>
        <w:rPr>
          <w:rStyle w:val="Refdecomentario"/>
        </w:rPr>
        <w:annotationRef/>
      </w:r>
      <w:r>
        <w:t>Que tal? “Enfoques metodológicos MDD para las RIA”, creo que “Estado del Arte” no es necesario colocar</w:t>
      </w:r>
    </w:p>
  </w:comment>
  <w:comment w:id="41" w:author="Vaio" w:date="2015-10-02T15:48:00Z" w:initials="V">
    <w:p w:rsidR="0090573E" w:rsidRDefault="0090573E" w:rsidP="00203601">
      <w:pPr>
        <w:pStyle w:val="Textocomentario"/>
      </w:pPr>
      <w:r>
        <w:rPr>
          <w:rStyle w:val="Refdecomentario"/>
        </w:rPr>
        <w:annotationRef/>
      </w:r>
      <w:r>
        <w:t xml:space="preserve">Las mayúsculas también deben llevar acentos: </w:t>
      </w:r>
      <w:hyperlink r:id="rId1" w:history="1">
        <w:r w:rsidRPr="002668EC">
          <w:rPr>
            <w:rStyle w:val="Hipervnculo"/>
          </w:rPr>
          <w:t>http://www.rae.es/consultas/tilde-en-las-mayusculas</w:t>
        </w:r>
      </w:hyperlink>
      <w:r>
        <w:t xml:space="preserve"> </w:t>
      </w:r>
    </w:p>
    <w:p w:rsidR="0090573E" w:rsidRDefault="0090573E" w:rsidP="00203601">
      <w:pPr>
        <w:pStyle w:val="Textocomentario"/>
      </w:pPr>
      <w:r>
        <w:t xml:space="preserve">Corregir en todo el libro. </w:t>
      </w:r>
    </w:p>
  </w:comment>
  <w:comment w:id="43" w:author="Vaio" w:date="2015-10-02T15:48:00Z" w:initials="V">
    <w:p w:rsidR="0090573E" w:rsidRDefault="0090573E" w:rsidP="00203601">
      <w:pPr>
        <w:pStyle w:val="Textocomentario"/>
      </w:pPr>
      <w:r>
        <w:rPr>
          <w:rStyle w:val="Refdecomentario"/>
        </w:rPr>
        <w:annotationRef/>
      </w:r>
      <w:r>
        <w:t>Cambiaría la expresión dar pie</w:t>
      </w:r>
    </w:p>
  </w:comment>
  <w:comment w:id="47" w:author="Vaio" w:date="2015-10-02T15:48:00Z" w:initials="V">
    <w:p w:rsidR="0090573E" w:rsidRDefault="0090573E" w:rsidP="00203601">
      <w:pPr>
        <w:pStyle w:val="Textocomentario"/>
      </w:pPr>
      <w:r>
        <w:rPr>
          <w:rStyle w:val="Refdecomentario"/>
        </w:rPr>
        <w:annotationRef/>
      </w:r>
      <w:r>
        <w:t>En el título de la figura, poner : Arquitectura dividida en capas de MDA: objetos del mundo real (M0), modelos … Así queda más claro de qué es la figura. Tener en cuenta el comentario para las demás figuras de la tesis.</w:t>
      </w:r>
    </w:p>
  </w:comment>
  <w:comment w:id="50" w:author="Vaio" w:date="2015-10-02T15:48:00Z" w:initials="V">
    <w:p w:rsidR="0090573E" w:rsidRDefault="0090573E" w:rsidP="00203601">
      <w:pPr>
        <w:pStyle w:val="Textocomentario"/>
      </w:pPr>
      <w:r>
        <w:rPr>
          <w:rStyle w:val="Refdecomentario"/>
        </w:rPr>
        <w:annotationRef/>
      </w:r>
      <w:r>
        <w:t>Dar los significados de las siglas al usarlas por primera vez.</w:t>
      </w:r>
    </w:p>
  </w:comment>
  <w:comment w:id="51" w:author="magali" w:date="2015-10-02T15:48:00Z" w:initials="m">
    <w:p w:rsidR="0090573E" w:rsidRDefault="0090573E" w:rsidP="00203601">
      <w:pPr>
        <w:pStyle w:val="Textocomentario"/>
      </w:pPr>
      <w:r>
        <w:rPr>
          <w:rStyle w:val="Refdecomentario"/>
        </w:rPr>
        <w:annotationRef/>
      </w:r>
      <w:r>
        <w:t>Estos no deberían estar en cursiva?</w:t>
      </w:r>
    </w:p>
  </w:comment>
  <w:comment w:id="52" w:author="magali" w:date="2015-10-02T15:48:00Z" w:initials="m">
    <w:p w:rsidR="0090573E" w:rsidRDefault="0090573E" w:rsidP="00203601">
      <w:pPr>
        <w:pStyle w:val="Textocomentario"/>
      </w:pPr>
      <w:r>
        <w:rPr>
          <w:rStyle w:val="Refdecomentario"/>
        </w:rPr>
        <w:annotationRef/>
      </w:r>
      <w:r>
        <w:t>Yo esto colocaría como una subsección de 3.1 ya que tiene que ver con MDD.. ya que el punto principal de este capítulo son los enfoques metodológicos, pero es necesario introducir primero algunos conceptos así como lo estás haciendo.</w:t>
      </w:r>
    </w:p>
    <w:p w:rsidR="0090573E" w:rsidRDefault="0090573E" w:rsidP="00203601">
      <w:pPr>
        <w:pStyle w:val="Textocomentario"/>
      </w:pPr>
    </w:p>
    <w:p w:rsidR="0090573E" w:rsidRDefault="0090573E" w:rsidP="00203601">
      <w:pPr>
        <w:pStyle w:val="Textocomentario"/>
      </w:pPr>
      <w:r>
        <w:t>Por otro lado, no he visto la referencia al libro de Bambilla, deberías colocarla, ya que la mayoría de los conceptos los estás sacando de ahí.</w:t>
      </w:r>
    </w:p>
  </w:comment>
  <w:comment w:id="53" w:author="marcazal" w:date="2015-10-02T15:48:00Z" w:initials="m">
    <w:p w:rsidR="0090573E" w:rsidRDefault="0090573E" w:rsidP="00203601">
      <w:pPr>
        <w:pStyle w:val="Textocomentario"/>
      </w:pPr>
      <w:r>
        <w:rPr>
          <w:rStyle w:val="Refdecomentario"/>
        </w:rPr>
        <w:annotationRef/>
      </w:r>
      <w:r w:rsidRPr="00692FE8">
        <w:t xml:space="preserve">Ok, lo agregué como sub-sección. Mas arriba está la referencia a Bambrilla  [&lt;m2012&gt;]. Al generarse la bibliografía, [&lt;m2012&gt;] se va a convertir en un numero  entre corchetes Ejemplo [4]…, </w:t>
      </w:r>
      <w:r>
        <w:rPr>
          <w:vanish/>
        </w:rPr>
        <w:t>poa desafon</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54" w:author="Vaio" w:date="2015-10-02T15:48:00Z" w:initials="V">
    <w:p w:rsidR="0090573E" w:rsidRDefault="0090573E" w:rsidP="00203601">
      <w:pPr>
        <w:pStyle w:val="Textocomentario"/>
      </w:pPr>
      <w:r>
        <w:rPr>
          <w:rStyle w:val="Refdecomentario"/>
        </w:rPr>
        <w:annotationRef/>
      </w:r>
      <w:r>
        <w:t xml:space="preserve">MDE o MDSE? MDE aparece aquí por primera vez. </w:t>
      </w:r>
    </w:p>
  </w:comment>
  <w:comment w:id="57" w:author="Vaio" w:date="2015-10-02T15:48:00Z" w:initials="V">
    <w:p w:rsidR="0090573E" w:rsidRDefault="0090573E" w:rsidP="00203601">
      <w:pPr>
        <w:pStyle w:val="Textocomentario"/>
      </w:pPr>
      <w:r>
        <w:rPr>
          <w:rStyle w:val="Refdecomentario"/>
        </w:rPr>
        <w:annotationRef/>
      </w:r>
      <w:r>
        <w:t xml:space="preserve">Explicar las siglas. </w:t>
      </w:r>
    </w:p>
  </w:comment>
  <w:comment w:id="58" w:author="magali" w:date="2015-10-02T15:48:00Z" w:initials="m">
    <w:p w:rsidR="0090573E" w:rsidRDefault="0090573E" w:rsidP="00203601">
      <w:pPr>
        <w:pStyle w:val="Textocomentario"/>
      </w:pPr>
      <w:r>
        <w:rPr>
          <w:rStyle w:val="Refdecomentario"/>
        </w:rPr>
        <w:annotationRef/>
      </w:r>
      <w:r>
        <w:t>Nuevamente pasaría a ser una subsección de 3.1</w:t>
      </w:r>
    </w:p>
  </w:comment>
  <w:comment w:id="60" w:author="Vaio" w:date="2015-10-02T15:48:00Z" w:initials="V">
    <w:p w:rsidR="0090573E" w:rsidRDefault="0090573E" w:rsidP="00203601">
      <w:pPr>
        <w:pStyle w:val="Textocomentario"/>
      </w:pPr>
      <w:r>
        <w:rPr>
          <w:rStyle w:val="Refdecomentario"/>
        </w:rPr>
        <w:annotationRef/>
      </w:r>
      <w:r>
        <w:rPr>
          <w:rStyle w:val="Refdecomentario"/>
        </w:rPr>
        <w:t xml:space="preserve">En el párrafo anterior dice plantillas, aquí dice plantillas. Mejor adoptar una forma y usar siempre la misma. </w:t>
      </w:r>
    </w:p>
  </w:comment>
  <w:comment w:id="59" w:author="marcazal" w:date="2015-10-02T15:48:00Z" w:initials="m">
    <w:p w:rsidR="0090573E" w:rsidRDefault="0090573E" w:rsidP="00203601">
      <w:pPr>
        <w:pStyle w:val="Textocomentario"/>
      </w:pPr>
      <w:r>
        <w:rPr>
          <w:rStyle w:val="Refdecomentario"/>
        </w:rPr>
        <w:annotationRef/>
      </w:r>
      <w:r>
        <w:t>Ok, ahora es parte de la sección 3.1.3</w:t>
      </w:r>
    </w:p>
  </w:comment>
  <w:comment w:id="61" w:author="Vaio" w:date="2015-10-02T15:48:00Z" w:initials="V">
    <w:p w:rsidR="0090573E" w:rsidRDefault="0090573E" w:rsidP="00203601">
      <w:pPr>
        <w:pStyle w:val="Textocomentario"/>
      </w:pPr>
      <w:r>
        <w:rPr>
          <w:rStyle w:val="Refdecomentario"/>
        </w:rPr>
        <w:annotationRef/>
      </w:r>
      <w:r>
        <w:t>No queda claro a qué se refiere lo de módulos.</w:t>
      </w:r>
    </w:p>
  </w:comment>
  <w:comment w:id="62" w:author="Vaio" w:date="2015-10-02T15:48:00Z" w:initials="V">
    <w:p w:rsidR="0090573E" w:rsidRDefault="0090573E" w:rsidP="00203601">
      <w:pPr>
        <w:pStyle w:val="Textocomentario"/>
      </w:pPr>
      <w:r>
        <w:rPr>
          <w:rStyle w:val="Refdecomentario"/>
        </w:rPr>
        <w:annotationRef/>
      </w:r>
      <w:r>
        <w:t>Similares a las de Xpand?</w:t>
      </w:r>
    </w:p>
  </w:comment>
  <w:comment w:id="63" w:author="marcazal" w:date="2015-10-02T15:48:00Z" w:initials="m">
    <w:p w:rsidR="0090573E" w:rsidRDefault="0090573E" w:rsidP="00203601">
      <w:pPr>
        <w:pStyle w:val="Textocomentario"/>
      </w:pPr>
      <w:r>
        <w:rPr>
          <w:rStyle w:val="Refdecomentario"/>
        </w:rPr>
        <w:annotationRef/>
      </w:r>
      <w:r>
        <w:t>si</w:t>
      </w:r>
    </w:p>
  </w:comment>
  <w:comment w:id="69" w:author="Vaio" w:date="2015-10-02T15:48:00Z" w:initials="V">
    <w:p w:rsidR="0090573E" w:rsidRDefault="0090573E" w:rsidP="00203601">
      <w:pPr>
        <w:pStyle w:val="Textocomentario"/>
      </w:pPr>
      <w:r>
        <w:rPr>
          <w:rStyle w:val="Refdecomentario"/>
        </w:rPr>
        <w:annotationRef/>
      </w:r>
      <w:r>
        <w:t xml:space="preserve">Ojo con la numeración… creo que debería ser 3.1.4. </w:t>
      </w:r>
    </w:p>
    <w:p w:rsidR="0090573E" w:rsidRDefault="0090573E" w:rsidP="00203601">
      <w:pPr>
        <w:pStyle w:val="Textocomentario"/>
      </w:pPr>
      <w:r>
        <w:t>Otra cosa, la sigla entre paréntesis crea confusión … parece que M2T es la sigla de Lenagujes de Transformación y no es así (es sigla de Modelo a Texto)</w:t>
      </w:r>
    </w:p>
  </w:comment>
  <w:comment w:id="77" w:author="Vaio" w:date="2015-10-02T15:48:00Z" w:initials="V">
    <w:p w:rsidR="0090573E" w:rsidRDefault="0090573E" w:rsidP="00203601">
      <w:pPr>
        <w:pStyle w:val="Textocomentario"/>
      </w:pPr>
      <w:r>
        <w:rPr>
          <w:rStyle w:val="Refdecomentario"/>
        </w:rPr>
        <w:annotationRef/>
      </w:r>
      <w:r>
        <w:t xml:space="preserve">Esta sección no tiene otros subtítulos … así que a lo mejor este se puede quitar nomás … </w:t>
      </w:r>
    </w:p>
  </w:comment>
  <w:comment w:id="82" w:author="marcazal" w:date="2015-10-02T15:48:00Z" w:initials="m">
    <w:p w:rsidR="0090573E" w:rsidRDefault="0090573E" w:rsidP="00203601">
      <w:pPr>
        <w:pStyle w:val="Textocomentario"/>
      </w:pPr>
      <w:r>
        <w:rPr>
          <w:rStyle w:val="Refdecomentario"/>
        </w:rPr>
        <w:annotationRef/>
      </w:r>
      <w:r>
        <w:t>ok</w:t>
      </w:r>
    </w:p>
  </w:comment>
  <w:comment w:id="81" w:author="magali" w:date="2015-10-02T15:48:00Z" w:initials="m">
    <w:p w:rsidR="0090573E" w:rsidRDefault="0090573E" w:rsidP="00203601">
      <w:pPr>
        <w:pStyle w:val="Textocomentario"/>
      </w:pPr>
      <w:r>
        <w:rPr>
          <w:rStyle w:val="Refdecomentario"/>
        </w:rPr>
        <w:annotationRef/>
      </w:r>
      <w:r>
        <w:t>Colocaría como sección 3.2</w:t>
      </w:r>
    </w:p>
  </w:comment>
  <w:comment w:id="83" w:author="Vaio" w:date="2015-10-02T15:48:00Z" w:initials="V">
    <w:p w:rsidR="0090573E" w:rsidRDefault="0090573E" w:rsidP="00203601">
      <w:pPr>
        <w:pStyle w:val="Textocomentario"/>
      </w:pPr>
      <w:r>
        <w:rPr>
          <w:rStyle w:val="Refdecomentario"/>
        </w:rPr>
        <w:annotationRef/>
      </w:r>
      <w:r>
        <w:t>No te olvides de generar después las referencias ¡!!</w:t>
      </w:r>
    </w:p>
  </w:comment>
  <w:comment w:id="85" w:author="Vaio" w:date="2015-10-02T15:48:00Z" w:initials="V">
    <w:p w:rsidR="0090573E" w:rsidRDefault="0090573E" w:rsidP="00203601">
      <w:pPr>
        <w:pStyle w:val="Textocomentario"/>
      </w:pPr>
      <w:r>
        <w:rPr>
          <w:rStyle w:val="Refdecomentario"/>
        </w:rPr>
        <w:annotationRef/>
      </w:r>
      <w:r>
        <w:t xml:space="preserve">Lo cambiaría a : un estudio exhaustivo y reciente … es mejor evitar expresiones muy absolutas, aunque no es incorrecto si estás bien bien seguro de lo que estás afirmando. </w:t>
      </w:r>
    </w:p>
  </w:comment>
  <w:comment w:id="86" w:author="Vaio" w:date="2015-10-02T15:48:00Z" w:initials="V">
    <w:p w:rsidR="0090573E" w:rsidRDefault="0090573E" w:rsidP="00203601">
      <w:pPr>
        <w:pStyle w:val="Textocomentario"/>
      </w:pPr>
      <w:r>
        <w:rPr>
          <w:rStyle w:val="Refdecomentario"/>
        </w:rPr>
        <w:annotationRef/>
      </w:r>
      <w:r>
        <w:t xml:space="preserve">Esto es confuso al leer … tratar de reformular. </w:t>
      </w:r>
    </w:p>
  </w:comment>
  <w:comment w:id="87" w:author="marcazal" w:date="2015-10-02T15:48:00Z" w:initials="m">
    <w:p w:rsidR="0090573E" w:rsidRDefault="0090573E" w:rsidP="00203601">
      <w:pPr>
        <w:pStyle w:val="Textocomentario"/>
      </w:pPr>
      <w:r>
        <w:rPr>
          <w:rStyle w:val="Refdecomentario"/>
        </w:rPr>
        <w:annotationRef/>
      </w:r>
      <w:r>
        <w:t>listo</w:t>
      </w:r>
    </w:p>
  </w:comment>
  <w:comment w:id="90" w:author="Vaio" w:date="2015-10-02T15:48:00Z" w:initials="V">
    <w:p w:rsidR="0090573E" w:rsidRDefault="0090573E" w:rsidP="00203601">
      <w:pPr>
        <w:pStyle w:val="Textocomentario"/>
      </w:pPr>
      <w:r>
        <w:rPr>
          <w:rStyle w:val="Refdecomentario"/>
        </w:rPr>
        <w:annotationRef/>
      </w:r>
      <w:r>
        <w:t xml:space="preserve">En vez de a1, a2, etc, poner 3.2.1, 3.2.2 … </w:t>
      </w:r>
    </w:p>
  </w:comment>
  <w:comment w:id="92" w:author="Vaio" w:date="2015-10-02T15:48:00Z" w:initials="V">
    <w:p w:rsidR="0090573E" w:rsidRDefault="0090573E" w:rsidP="00203601">
      <w:pPr>
        <w:pStyle w:val="Textocomentario"/>
      </w:pPr>
      <w:r>
        <w:rPr>
          <w:rStyle w:val="Refdecomentario"/>
        </w:rPr>
        <w:annotationRef/>
      </w:r>
      <w:r>
        <w:t>OOH-RIA o OOH-4RIA?</w:t>
      </w:r>
    </w:p>
  </w:comment>
  <w:comment w:id="93" w:author="marcazal" w:date="2015-10-02T15:48:00Z" w:initials="m">
    <w:p w:rsidR="0090573E" w:rsidRDefault="0090573E" w:rsidP="00203601">
      <w:pPr>
        <w:pStyle w:val="Textocomentario"/>
      </w:pPr>
      <w:r>
        <w:rPr>
          <w:rStyle w:val="Refdecomentario"/>
        </w:rPr>
        <w:annotationRef/>
      </w:r>
      <w:r>
        <w:t>OOH4RIA</w:t>
      </w:r>
    </w:p>
  </w:comment>
  <w:comment w:id="97" w:author="magali" w:date="2015-10-02T15:48:00Z" w:initials="m">
    <w:p w:rsidR="0090573E" w:rsidRDefault="0090573E" w:rsidP="00203601">
      <w:pPr>
        <w:pStyle w:val="Textocomentario"/>
      </w:pPr>
      <w:r>
        <w:rPr>
          <w:rStyle w:val="Refdecomentario"/>
        </w:rPr>
        <w:annotationRef/>
      </w:r>
      <w:r>
        <w:t>Donde cierra el paréntesis?</w:t>
      </w:r>
    </w:p>
  </w:comment>
  <w:comment w:id="98" w:author="marcazal" w:date="2015-10-02T15:48:00Z" w:initials="m">
    <w:p w:rsidR="0090573E" w:rsidRDefault="0090573E" w:rsidP="00203601">
      <w:pPr>
        <w:pStyle w:val="Textocomentario"/>
      </w:pPr>
      <w:r>
        <w:rPr>
          <w:rStyle w:val="Refdecomentario"/>
        </w:rPr>
        <w:annotationRef/>
      </w:r>
      <w:r>
        <w:t>ok</w:t>
      </w:r>
    </w:p>
  </w:comment>
  <w:comment w:id="124" w:author="Vaio" w:date="2015-10-02T15:48:00Z" w:initials="V">
    <w:p w:rsidR="0090573E" w:rsidRDefault="0090573E" w:rsidP="00203601">
      <w:pPr>
        <w:pStyle w:val="Textocomentario"/>
      </w:pPr>
      <w:r>
        <w:rPr>
          <w:rStyle w:val="Refdecomentario"/>
        </w:rPr>
        <w:annotationRef/>
      </w:r>
      <w:r>
        <w:t>Al decir este trabajo, no queda claro si hablás de tu trabajo o del de Valverde … mejor decir este trabajo para referirte sólo a tu trabajo. Y para referirte al trabajo de otros decí: en el trabajo de NNN (NNN sería el nombre del autor o de su propuesta)</w:t>
      </w:r>
    </w:p>
  </w:comment>
  <w:comment w:id="131" w:author="Vaio" w:date="2015-10-02T15:48:00Z" w:initials="V">
    <w:p w:rsidR="0090573E" w:rsidRDefault="0090573E" w:rsidP="00203601">
      <w:pPr>
        <w:pStyle w:val="Textocomentario"/>
      </w:pPr>
      <w:r>
        <w:rPr>
          <w:rStyle w:val="Refdecomentario"/>
        </w:rPr>
        <w:annotationRef/>
      </w:r>
      <w:r>
        <w:t xml:space="preserve">Sería bueno mencionar que estas características son las que se habían presentado en la sección NNN del capítulo MMM. </w:t>
      </w:r>
    </w:p>
  </w:comment>
  <w:comment w:id="133" w:author="magali" w:date="2015-10-02T15:48:00Z" w:initials="m">
    <w:p w:rsidR="0090573E" w:rsidRDefault="0090573E" w:rsidP="00203601">
      <w:pPr>
        <w:pStyle w:val="Textocomentario"/>
      </w:pPr>
      <w:r>
        <w:rPr>
          <w:rStyle w:val="Refdecomentario"/>
        </w:rPr>
        <w:annotationRef/>
      </w:r>
      <w:r>
        <w:t>Verificar sección</w:t>
      </w:r>
    </w:p>
  </w:comment>
  <w:comment w:id="134" w:author="marcazal" w:date="2015-10-02T15:48:00Z" w:initials="m">
    <w:p w:rsidR="0090573E" w:rsidRDefault="0090573E" w:rsidP="00203601">
      <w:pPr>
        <w:pStyle w:val="Textocomentario"/>
      </w:pPr>
      <w:r>
        <w:rPr>
          <w:rStyle w:val="Refdecomentario"/>
        </w:rPr>
        <w:annotationRef/>
      </w:r>
      <w:r>
        <w:t>Ok, ahora sección 3.3</w:t>
      </w:r>
    </w:p>
  </w:comment>
  <w:comment w:id="136" w:author="Vaio" w:date="2015-10-02T15:48:00Z" w:initials="V">
    <w:p w:rsidR="0090573E" w:rsidRDefault="0090573E" w:rsidP="00203601">
      <w:pPr>
        <w:pStyle w:val="Textocomentario"/>
      </w:pPr>
      <w:r>
        <w:rPr>
          <w:rStyle w:val="Refdecomentario"/>
        </w:rPr>
        <w:annotationRef/>
      </w:r>
      <w:r>
        <w:t xml:space="preserve">En las conclusiones se debería volver a hablar sobre este tema, explicando ya el análisis y si realmente se consiguió hacer esto. </w:t>
      </w:r>
    </w:p>
  </w:comment>
  <w:comment w:id="137" w:author="magali" w:date="2015-10-02T15:48:00Z" w:initials="m">
    <w:p w:rsidR="0090573E" w:rsidRDefault="0090573E" w:rsidP="00203601">
      <w:pPr>
        <w:pStyle w:val="Textocomentario"/>
      </w:pPr>
      <w:r>
        <w:rPr>
          <w:rStyle w:val="Refdecomentario"/>
        </w:rPr>
        <w:annotationRef/>
      </w:r>
      <w:r>
        <w:t>Verificar sección</w:t>
      </w:r>
    </w:p>
  </w:comment>
  <w:comment w:id="138" w:author="marcazal" w:date="2015-10-02T15:48:00Z" w:initials="m">
    <w:p w:rsidR="0090573E" w:rsidRDefault="0090573E" w:rsidP="00203601">
      <w:pPr>
        <w:pStyle w:val="Textocomentario"/>
      </w:pPr>
      <w:r>
        <w:rPr>
          <w:rStyle w:val="Refdecomentario"/>
        </w:rPr>
        <w:annotationRef/>
      </w:r>
      <w:r>
        <w:t>Ok, ahora pasa a llamarse sección 3.3.1</w:t>
      </w:r>
    </w:p>
  </w:comment>
  <w:comment w:id="144" w:author="Ivan Lopez" w:date="2015-10-02T15:48:00Z" w:initials="IL">
    <w:p w:rsidR="0090573E" w:rsidRDefault="0090573E" w:rsidP="00203601">
      <w:pPr>
        <w:pStyle w:val="Textocomentario"/>
      </w:pPr>
      <w:r>
        <w:rPr>
          <w:rStyle w:val="Refdecomentario"/>
        </w:rPr>
        <w:annotationRef/>
      </w:r>
      <w:r>
        <w:t>Listo</w:t>
      </w:r>
    </w:p>
  </w:comment>
  <w:comment w:id="143" w:author="magali" w:date="2015-10-02T15:48:00Z" w:initials="m">
    <w:p w:rsidR="0090573E" w:rsidRDefault="0090573E" w:rsidP="00203601">
      <w:pPr>
        <w:pStyle w:val="Textocomentario"/>
      </w:pPr>
      <w:r>
        <w:rPr>
          <w:rStyle w:val="Refdecomentario"/>
        </w:rPr>
        <w:annotationRef/>
      </w:r>
      <w:r>
        <w:t>Me gustaría analizar contigo este modelo.. no me queda claro los compositeUIElements Cabecera y Pie de pagina</w:t>
      </w:r>
    </w:p>
  </w:comment>
  <w:comment w:id="147" w:author="marcazal" w:date="2015-10-02T15:48:00Z" w:initials="m">
    <w:p w:rsidR="0090573E" w:rsidRDefault="0090573E" w:rsidP="00203601">
      <w:pPr>
        <w:pStyle w:val="Textocomentario"/>
      </w:pPr>
      <w:r>
        <w:rPr>
          <w:rStyle w:val="Refdecomentario"/>
        </w:rPr>
        <w:annotationRef/>
      </w:r>
      <w:r>
        <w:t>Ok, ahora es una subsección de la sección 3.3. Especificameente la sección 3.3.2</w:t>
      </w:r>
    </w:p>
  </w:comment>
  <w:comment w:id="146" w:author="magali" w:date="2015-10-02T15:48:00Z" w:initials="m">
    <w:p w:rsidR="0090573E" w:rsidRDefault="0090573E" w:rsidP="00203601">
      <w:pPr>
        <w:pStyle w:val="Textocomentario"/>
      </w:pPr>
      <w:r>
        <w:rPr>
          <w:rStyle w:val="Refdecomentario"/>
        </w:rPr>
        <w:annotationRef/>
      </w:r>
      <w:r>
        <w:t>Verificar sección</w:t>
      </w:r>
    </w:p>
  </w:comment>
  <w:comment w:id="148" w:author="magali" w:date="2015-10-02T15:48:00Z" w:initials="m">
    <w:p w:rsidR="0090573E" w:rsidRDefault="0090573E" w:rsidP="00203601">
      <w:pPr>
        <w:pStyle w:val="Textocomentario"/>
      </w:pPr>
      <w:r>
        <w:rPr>
          <w:rStyle w:val="Refdecomentario"/>
        </w:rPr>
        <w:annotationRef/>
      </w:r>
      <w:r>
        <w:t>No debería tener itálica?</w:t>
      </w:r>
    </w:p>
  </w:comment>
  <w:comment w:id="149" w:author="marcazal" w:date="2015-10-02T15:48:00Z" w:initials="m">
    <w:p w:rsidR="0090573E" w:rsidRDefault="0090573E" w:rsidP="00203601">
      <w:pPr>
        <w:pStyle w:val="Textocomentario"/>
      </w:pPr>
      <w:r>
        <w:rPr>
          <w:rStyle w:val="Refdecomentario"/>
        </w:rPr>
        <w:annotationRef/>
      </w:r>
      <w:r>
        <w:t>Agregado</w:t>
      </w:r>
    </w:p>
  </w:comment>
  <w:comment w:id="151" w:author="magali" w:date="2015-10-02T15:49:00Z" w:initials="m">
    <w:p w:rsidR="0090573E" w:rsidRDefault="0090573E" w:rsidP="00203601">
      <w:pPr>
        <w:pStyle w:val="Textocomentario"/>
      </w:pPr>
      <w:r>
        <w:rPr>
          <w:rStyle w:val="Refdecomentario"/>
        </w:rPr>
        <w:annotationRef/>
      </w:r>
      <w:r>
        <w:t>Cursiva. Recuerda de verificar en todo el documento.. esto y los comentarios que ya te había hecho para el capítulo 2</w:t>
      </w:r>
    </w:p>
  </w:comment>
  <w:comment w:id="152" w:author="magali" w:date="2015-10-02T15:49:00Z" w:initials="m">
    <w:p w:rsidR="0090573E" w:rsidRDefault="0090573E" w:rsidP="00203601">
      <w:pPr>
        <w:pStyle w:val="Textocomentario"/>
      </w:pPr>
      <w:r>
        <w:rPr>
          <w:rStyle w:val="Refdecomentario"/>
        </w:rPr>
        <w:annotationRef/>
      </w:r>
      <w:r>
        <w:t>Mayúscula/minúscula?</w:t>
      </w:r>
    </w:p>
  </w:comment>
  <w:comment w:id="153" w:author="magali" w:date="2015-10-02T15:49:00Z" w:initials="m">
    <w:p w:rsidR="0090573E" w:rsidRDefault="0090573E" w:rsidP="00203601">
      <w:pPr>
        <w:pStyle w:val="Textocomentario"/>
      </w:pPr>
      <w:r>
        <w:rPr>
          <w:rStyle w:val="Refdecomentario"/>
        </w:rPr>
        <w:annotationRef/>
      </w:r>
      <w:r>
        <w:t>Sólo para asegurar, verificar si coincide con la última versión del metamodelo (sobre todo el live validation que sufrió mayores cambios)</w:t>
      </w:r>
    </w:p>
  </w:comment>
  <w:comment w:id="165" w:author="magali" w:date="2015-10-02T15:49:00Z" w:initials="m">
    <w:p w:rsidR="0090573E" w:rsidRDefault="0090573E" w:rsidP="00203601">
      <w:pPr>
        <w:pStyle w:val="Textocomentario"/>
      </w:pPr>
      <w:r>
        <w:rPr>
          <w:rStyle w:val="Refdecomentario"/>
        </w:rPr>
        <w:annotationRef/>
      </w:r>
      <w:r>
        <w:t>El modelo presentado en el anexo ya se encuentra ajustado a los cambios realizados en el metamodelo y perfil?</w:t>
      </w:r>
    </w:p>
  </w:comment>
  <w:comment w:id="168" w:author="magali" w:date="2015-10-02T15:49:00Z" w:initials="m">
    <w:p w:rsidR="0090573E" w:rsidRDefault="0090573E" w:rsidP="00203601">
      <w:pPr>
        <w:pStyle w:val="Textocomentario"/>
      </w:pPr>
      <w:r>
        <w:rPr>
          <w:rStyle w:val="Refdecomentario"/>
        </w:rPr>
        <w:annotationRef/>
      </w:r>
      <w:r>
        <w:t>Todavía no he visto el anexo 2</w:t>
      </w:r>
    </w:p>
  </w:comment>
  <w:comment w:id="172" w:author="magali" w:date="2015-10-02T15:50:00Z" w:initials="m">
    <w:p w:rsidR="0090573E" w:rsidRDefault="0090573E" w:rsidP="001A4EC2">
      <w:pPr>
        <w:pStyle w:val="Textocomentario"/>
      </w:pPr>
      <w:r>
        <w:rPr>
          <w:rStyle w:val="Refdecomentario"/>
        </w:rPr>
        <w:annotationRef/>
      </w:r>
      <w:r>
        <w:t xml:space="preserve">Esto es muy importante que quede bien claro y acotado.. ¿Qué es exactamente lo que logramos demostrar con este caso de estudio?.. Que la extensión hace más productivo el modelado?.. que hace más intiuitivo? Que facilita la generación de código?.. etc, etc.. </w:t>
      </w:r>
    </w:p>
  </w:comment>
  <w:comment w:id="173" w:author="Vaio" w:date="2015-10-02T15:50:00Z" w:initials="V">
    <w:p w:rsidR="0090573E" w:rsidRDefault="0090573E" w:rsidP="001A4EC2">
      <w:pPr>
        <w:pStyle w:val="Textocomentario"/>
      </w:pPr>
      <w:r>
        <w:rPr>
          <w:rStyle w:val="Refdecomentario"/>
        </w:rPr>
        <w:annotationRef/>
      </w:r>
      <w:r>
        <w:t xml:space="preserve">Se puede juntar razón fundamental y objetivos en una única sección que se llame objetivos. </w:t>
      </w:r>
    </w:p>
    <w:p w:rsidR="0090573E" w:rsidRDefault="0090573E" w:rsidP="001A4EC2">
      <w:pPr>
        <w:pStyle w:val="Textocomentario"/>
      </w:pPr>
      <w:r>
        <w:t xml:space="preserve">A continuación de los objetivos ya se pueden citar las preguntas de investigación, porque deberían estar bastante relacionados. </w:t>
      </w:r>
    </w:p>
    <w:p w:rsidR="0090573E" w:rsidRDefault="0090573E" w:rsidP="001A4EC2">
      <w:pPr>
        <w:pStyle w:val="Textocomentario"/>
      </w:pPr>
      <w:r>
        <w:t xml:space="preserve">Y OJO, hace falta relacionar más los objetivos con las preguntas de investigación. Por ejemplo, al leer PI1 y PI2, yo diría que uno de los objetivos es comparar moweba original y moweba extendido con respecto al tiempo de modelado y con respecto a la cantidad de generaciones que se deben hacer hasta obtener una interfaz final satisfactoria. </w:t>
      </w:r>
    </w:p>
    <w:p w:rsidR="0090573E" w:rsidRDefault="0090573E" w:rsidP="001A4EC2">
      <w:pPr>
        <w:pStyle w:val="Textocomentario"/>
      </w:pPr>
      <w:r>
        <w:t xml:space="preserve">De PI4 y PI5 se puede derivar el objetivo de verificar si moweba con extensiones ofrece ventajas sobre moweba original con respecto a presentaciones enriquecidas y con respecto a la lógica en el lado del cliente. </w:t>
      </w:r>
    </w:p>
    <w:p w:rsidR="0090573E" w:rsidRDefault="0090573E" w:rsidP="001A4EC2">
      <w:pPr>
        <w:pStyle w:val="Textocomentario"/>
      </w:pPr>
      <w:r>
        <w:t xml:space="preserve">De manera parecida, también se deben derivar los objetivos relacionados a las demás preguntas de investigación. </w:t>
      </w:r>
    </w:p>
  </w:comment>
  <w:comment w:id="175" w:author="marcazal" w:date="2015-10-02T15:50:00Z" w:initials="m">
    <w:p w:rsidR="0090573E" w:rsidRDefault="0090573E" w:rsidP="001A4EC2">
      <w:pPr>
        <w:pStyle w:val="Textocomentario"/>
      </w:pPr>
      <w:r>
        <w:rPr>
          <w:rStyle w:val="Refdecomentario"/>
        </w:rPr>
        <w:annotationRef/>
      </w:r>
      <w:r>
        <w:t>Las características descritas en el capítulo 2 se presentan seguidamente.</w:t>
      </w:r>
    </w:p>
  </w:comment>
  <w:comment w:id="174" w:author="magali" w:date="2015-10-02T15:50:00Z" w:initials="m">
    <w:p w:rsidR="0090573E" w:rsidRDefault="0090573E" w:rsidP="001A4EC2">
      <w:pPr>
        <w:pStyle w:val="Textocomentario"/>
      </w:pPr>
      <w:r>
        <w:rPr>
          <w:rStyle w:val="Refdecomentario"/>
        </w:rPr>
        <w:annotationRef/>
      </w:r>
      <w:r>
        <w:t>Es necesario especificar más claramente cuáles son esas “características”</w:t>
      </w:r>
    </w:p>
  </w:comment>
  <w:comment w:id="204" w:author="Vaio" w:date="2015-10-02T15:50:00Z" w:initials="V">
    <w:p w:rsidR="0090573E" w:rsidRDefault="0090573E" w:rsidP="001A4EC2">
      <w:pPr>
        <w:pStyle w:val="Textocomentario"/>
      </w:pPr>
      <w:r>
        <w:rPr>
          <w:rStyle w:val="Refdecomentario"/>
        </w:rPr>
        <w:annotationRef/>
      </w:r>
      <w:r>
        <w:t xml:space="preserve">Aquí es necesario mostrar lo que se ha generado con B y lo que se ha generado con A. Poner los print screen o las referencias a las secciones o anexo donde se pueden ver. </w:t>
      </w:r>
    </w:p>
  </w:comment>
  <w:comment w:id="240" w:author="Vaio" w:date="2015-10-02T15:50:00Z" w:initials="V">
    <w:p w:rsidR="0090573E" w:rsidRDefault="0090573E" w:rsidP="001A4EC2">
      <w:pPr>
        <w:pStyle w:val="Textocomentario"/>
      </w:pPr>
      <w:r>
        <w:rPr>
          <w:rStyle w:val="Refdecomentario"/>
        </w:rPr>
        <w:annotationRef/>
      </w:r>
      <w:r>
        <w:t xml:space="preserve">Aquí se incluye la comparación con lo que se pudo hacer con el método A. Así también se debe comparar en todos los demás casos siguientes. </w:t>
      </w:r>
    </w:p>
  </w:comment>
  <w:comment w:id="248" w:author="Vaio" w:date="2015-10-02T15:50:00Z" w:initials="V">
    <w:p w:rsidR="0090573E" w:rsidRDefault="0090573E" w:rsidP="001A4EC2">
      <w:pPr>
        <w:pStyle w:val="Textocomentario"/>
      </w:pPr>
      <w:r>
        <w:rPr>
          <w:rStyle w:val="Refdecomentario"/>
        </w:rPr>
        <w:annotationRef/>
      </w:r>
      <w:r>
        <w:t>Recordar hacer las comparaciones con A.</w:t>
      </w:r>
    </w:p>
  </w:comment>
  <w:comment w:id="304" w:author="Vaio" w:date="2015-10-02T15:50:00Z" w:initials="V">
    <w:p w:rsidR="0090573E" w:rsidRDefault="0090573E" w:rsidP="001A4EC2">
      <w:pPr>
        <w:pStyle w:val="Textocomentario"/>
      </w:pPr>
      <w:r>
        <w:rPr>
          <w:rStyle w:val="Refdecomentario"/>
        </w:rPr>
        <w:annotationRef/>
      </w:r>
      <w:r>
        <w:t xml:space="preserve">El texto de abajo no menciona la navegabilidad. </w:t>
      </w:r>
    </w:p>
    <w:p w:rsidR="0090573E" w:rsidRDefault="0090573E" w:rsidP="001A4EC2">
      <w:pPr>
        <w:pStyle w:val="Textocomentario"/>
      </w:pPr>
    </w:p>
    <w:p w:rsidR="0090573E" w:rsidRDefault="0090573E" w:rsidP="001A4EC2">
      <w:pPr>
        <w:pStyle w:val="Textocomentario"/>
      </w:pPr>
      <w:r>
        <w:t>¿Es necesario separar esto aquí o se puede juntar a la parte de más arriba donde ya se habla del richTab?</w:t>
      </w:r>
    </w:p>
  </w:comment>
  <w:comment w:id="305" w:author="marcazal" w:date="2015-10-02T15:50:00Z" w:initials="m">
    <w:p w:rsidR="0090573E" w:rsidRDefault="0090573E" w:rsidP="001A4EC2">
      <w:pPr>
        <w:pStyle w:val="Textocomentario"/>
      </w:pPr>
      <w:r>
        <w:rPr>
          <w:rStyle w:val="Refdecomentario"/>
        </w:rPr>
        <w:annotationRef/>
      </w:r>
      <w:r>
        <w:t>Se mudo esta subsección donde se sugiere.</w:t>
      </w:r>
    </w:p>
  </w:comment>
  <w:comment w:id="326" w:author="Vaio" w:date="2015-10-02T15:50:00Z" w:initials="V">
    <w:p w:rsidR="0090573E" w:rsidRDefault="0090573E" w:rsidP="001A4EC2">
      <w:pPr>
        <w:pStyle w:val="Textocomentario"/>
      </w:pPr>
      <w:r>
        <w:rPr>
          <w:rStyle w:val="Refdecomentario"/>
        </w:rPr>
        <w:annotationRef/>
      </w:r>
      <w:r>
        <w:t>Agregar o referenciar a un print screen donde se puedan ver las validaciones</w:t>
      </w:r>
    </w:p>
  </w:comment>
  <w:comment w:id="327" w:author="marcazal" w:date="2015-10-02T15:50:00Z" w:initials="m">
    <w:p w:rsidR="0090573E" w:rsidRDefault="0090573E" w:rsidP="001A4EC2">
      <w:pPr>
        <w:pStyle w:val="Textocomentario"/>
      </w:pPr>
      <w:r>
        <w:rPr>
          <w:rStyle w:val="Refdecomentario"/>
        </w:rPr>
        <w:annotationRef/>
      </w:r>
      <w:r>
        <w:t>Cap4 figura 12</w:t>
      </w:r>
    </w:p>
  </w:comment>
  <w:comment w:id="328" w:author="Vaio" w:date="2015-10-02T15:50:00Z" w:initials="V">
    <w:p w:rsidR="0090573E" w:rsidRDefault="0090573E" w:rsidP="001A4EC2">
      <w:pPr>
        <w:pStyle w:val="Textocomentario"/>
      </w:pPr>
      <w:r>
        <w:rPr>
          <w:rStyle w:val="Refdecomentario"/>
        </w:rPr>
        <w:annotationRef/>
      </w:r>
      <w:r>
        <w:t>Incluir la comparación con A</w:t>
      </w:r>
    </w:p>
  </w:comment>
  <w:comment w:id="343" w:author="Vaio" w:date="2015-10-02T15:50:00Z" w:initials="V">
    <w:p w:rsidR="0090573E" w:rsidRDefault="0090573E" w:rsidP="001A4EC2">
      <w:pPr>
        <w:pStyle w:val="Textocomentario"/>
      </w:pPr>
      <w:r>
        <w:rPr>
          <w:rStyle w:val="Refdecomentario"/>
        </w:rPr>
        <w:annotationRef/>
      </w:r>
      <w:r>
        <w:t>Agregar la imagen.</w:t>
      </w:r>
    </w:p>
  </w:comment>
  <w:comment w:id="344" w:author="marcazal" w:date="2015-10-02T15:50:00Z" w:initials="m">
    <w:p w:rsidR="0090573E" w:rsidRDefault="0090573E" w:rsidP="001A4EC2">
      <w:pPr>
        <w:pStyle w:val="Textocomentario"/>
      </w:pPr>
      <w:r>
        <w:rPr>
          <w:rStyle w:val="Refdecomentario"/>
        </w:rPr>
        <w:annotationRef/>
      </w:r>
      <w:r>
        <w:t>Todas las validaciones se encuentran en el capitulo 4 en la figura 12</w:t>
      </w:r>
    </w:p>
  </w:comment>
  <w:comment w:id="346" w:author="Vaio" w:date="2015-10-02T15:50:00Z" w:initials="V">
    <w:p w:rsidR="0090573E" w:rsidRDefault="0090573E" w:rsidP="001A4EC2">
      <w:pPr>
        <w:pStyle w:val="Textocomentario"/>
      </w:pPr>
      <w:r>
        <w:rPr>
          <w:rStyle w:val="Refdecomentario"/>
        </w:rPr>
        <w:annotationRef/>
      </w:r>
      <w:r>
        <w:t xml:space="preserve">Verificar si existe esta palabra. </w:t>
      </w:r>
    </w:p>
  </w:comment>
  <w:comment w:id="370" w:author="Vaio" w:date="2015-10-02T15:50:00Z" w:initials="V">
    <w:p w:rsidR="0090573E" w:rsidRDefault="0090573E" w:rsidP="001A4EC2">
      <w:pPr>
        <w:pStyle w:val="Textocomentario"/>
      </w:pPr>
      <w:r>
        <w:rPr>
          <w:rStyle w:val="Refdecomentario"/>
        </w:rPr>
        <w:annotationRef/>
      </w:r>
      <w:r>
        <w:t xml:space="preserve">Se puede usar otra palabra en vez de porciones? ... No me queda claro a qué se refiere específicamente. </w:t>
      </w:r>
    </w:p>
  </w:comment>
  <w:comment w:id="371" w:author="marcazal" w:date="2015-10-02T15:50:00Z" w:initials="m">
    <w:p w:rsidR="0090573E" w:rsidRDefault="0090573E" w:rsidP="001A4EC2">
      <w:pPr>
        <w:pStyle w:val="Textocomentario"/>
      </w:pPr>
      <w:r>
        <w:rPr>
          <w:rStyle w:val="Refdecomentario"/>
        </w:rPr>
        <w:annotationRef/>
      </w:r>
      <w:r>
        <w:t>cambiado</w:t>
      </w:r>
    </w:p>
  </w:comment>
  <w:comment w:id="384" w:author="Vaio" w:date="2015-10-02T15:50:00Z" w:initials="V">
    <w:p w:rsidR="0090573E" w:rsidRDefault="0090573E" w:rsidP="001A4EC2">
      <w:pPr>
        <w:pStyle w:val="Textocomentario"/>
      </w:pPr>
      <w:r>
        <w:rPr>
          <w:rStyle w:val="Refdecomentario"/>
        </w:rPr>
        <w:annotationRef/>
      </w:r>
      <w:r>
        <w:t xml:space="preserve">Se puede usar otra palabra en vez de porciones? ... No me queda claro a qué se refiere específicamente. </w:t>
      </w:r>
    </w:p>
  </w:comment>
  <w:comment w:id="385" w:author="marcazal" w:date="2015-10-02T15:50:00Z" w:initials="m">
    <w:p w:rsidR="0090573E" w:rsidRDefault="0090573E" w:rsidP="001A4EC2">
      <w:pPr>
        <w:pStyle w:val="Textocomentario"/>
      </w:pPr>
      <w:r>
        <w:rPr>
          <w:rStyle w:val="Refdecomentario"/>
        </w:rPr>
        <w:annotationRef/>
      </w:r>
      <w:r>
        <w:t>cambiado</w:t>
      </w:r>
    </w:p>
  </w:comment>
  <w:comment w:id="598" w:author="Vaio" w:date="2015-10-02T15:50:00Z" w:initials="V">
    <w:p w:rsidR="0090573E" w:rsidRDefault="0090573E" w:rsidP="001A4EC2">
      <w:pPr>
        <w:pStyle w:val="Textocomentario"/>
      </w:pPr>
      <w:r>
        <w:rPr>
          <w:rStyle w:val="Refdecomentario"/>
        </w:rPr>
        <w:annotationRef/>
      </w:r>
      <w:r>
        <w:t xml:space="preserve">No incluir esta sección. </w:t>
      </w:r>
    </w:p>
    <w:p w:rsidR="0090573E" w:rsidRDefault="0090573E" w:rsidP="001A4EC2">
      <w:pPr>
        <w:pStyle w:val="Textocomentario"/>
      </w:pPr>
      <w:r>
        <w:t xml:space="preserve">Parte de lo que está aquí se puede mencionar al describir las amenazas a la validez (factores de confusión). </w:t>
      </w:r>
    </w:p>
  </w:comment>
  <w:comment w:id="599" w:author="marcazal" w:date="2015-10-02T15:50:00Z" w:initials="m">
    <w:p w:rsidR="0090573E" w:rsidRDefault="0090573E" w:rsidP="001A4EC2">
      <w:pPr>
        <w:pStyle w:val="Textocomentario"/>
      </w:pPr>
      <w:r>
        <w:rPr>
          <w:rStyle w:val="Refdecomentario"/>
        </w:rPr>
        <w:annotationRef/>
      </w:r>
      <w:r>
        <w:t>Se mudó a la sección de amenazas</w:t>
      </w:r>
    </w:p>
  </w:comment>
  <w:comment w:id="602" w:author="Vaio" w:date="2015-10-02T15:50:00Z" w:initials="V">
    <w:p w:rsidR="0090573E" w:rsidRDefault="0090573E" w:rsidP="001A4EC2">
      <w:pPr>
        <w:pStyle w:val="Textocomentario"/>
      </w:pPr>
      <w:r>
        <w:rPr>
          <w:rStyle w:val="Refdecomentario"/>
        </w:rPr>
        <w:annotationRef/>
      </w:r>
      <w:r>
        <w:t>Quitar</w:t>
      </w:r>
    </w:p>
  </w:comment>
  <w:comment w:id="605" w:author="Vaio" w:date="2015-10-02T15:50:00Z" w:initials="V">
    <w:p w:rsidR="0090573E" w:rsidRDefault="0090573E" w:rsidP="001A4EC2">
      <w:pPr>
        <w:pStyle w:val="Textocomentario"/>
      </w:pPr>
      <w:r>
        <w:rPr>
          <w:rStyle w:val="Refdecomentario"/>
        </w:rPr>
        <w:annotationRef/>
      </w:r>
      <w:r>
        <w:t xml:space="preserve">No es que se dejen a la intuición y criterio de la audicenica, sino que deben ser considerados en el contexto en el que fueron recabados … </w:t>
      </w:r>
    </w:p>
  </w:comment>
  <w:comment w:id="604" w:author="Vaio" w:date="2015-10-02T15:50:00Z" w:initials="V">
    <w:p w:rsidR="0090573E" w:rsidRDefault="0090573E" w:rsidP="001A4EC2">
      <w:pPr>
        <w:pStyle w:val="Textocomentario"/>
      </w:pPr>
      <w:r>
        <w:rPr>
          <w:rStyle w:val="Refdecomentario"/>
        </w:rPr>
        <w:annotationRef/>
      </w:r>
      <w:r>
        <w:t xml:space="preserve">Esto es lo que se puede mover a la sección de amenazas. </w:t>
      </w:r>
    </w:p>
  </w:comment>
  <w:comment w:id="612" w:author="Vaio" w:date="2015-10-02T15:50:00Z" w:initials="V">
    <w:p w:rsidR="0090573E" w:rsidRDefault="0090573E" w:rsidP="001A4EC2">
      <w:pPr>
        <w:pStyle w:val="Textocomentario"/>
      </w:pPr>
      <w:r>
        <w:rPr>
          <w:rStyle w:val="Refdecomentario"/>
        </w:rPr>
        <w:annotationRef/>
      </w:r>
      <w:r>
        <w:t>Renombrar a resumen o síntesis del capítulo</w:t>
      </w:r>
    </w:p>
  </w:comment>
  <w:comment w:id="615" w:author="Vaio" w:date="2015-10-02T15:50:00Z" w:initials="V">
    <w:p w:rsidR="0090573E" w:rsidRDefault="0090573E" w:rsidP="001A4EC2">
      <w:pPr>
        <w:pStyle w:val="Textocomentario"/>
      </w:pPr>
      <w:r>
        <w:rPr>
          <w:rStyle w:val="Refdecomentario"/>
        </w:rPr>
        <w:annotationRef/>
      </w:r>
      <w:r>
        <w:t xml:space="preserve">OJO: para tener en cuenta en todo el capítulo … no es que se decidió hacer una ilustración en vez de un caso de estudio. Tampoco se hizo una ilustración con enfoque de caso de estudio. </w:t>
      </w:r>
    </w:p>
    <w:p w:rsidR="0090573E" w:rsidRDefault="0090573E" w:rsidP="001A4EC2">
      <w:pPr>
        <w:pStyle w:val="Textocomentario"/>
      </w:pPr>
      <w:r>
        <w:t xml:space="preserve">Simplemente se hizo una ilustración, y para hacerla de manera más formal, se siguieron, en parte y en la medida de lo posible, las guías para hacer casos de estudio. </w:t>
      </w:r>
    </w:p>
    <w:p w:rsidR="0090573E" w:rsidRDefault="0090573E" w:rsidP="001A4EC2">
      <w:pPr>
        <w:pStyle w:val="Textocomentario"/>
      </w:pPr>
    </w:p>
    <w:p w:rsidR="0090573E" w:rsidRDefault="0090573E" w:rsidP="001A4EC2">
      <w:pPr>
        <w:pStyle w:val="Textocomentario"/>
      </w:pPr>
      <w:r>
        <w:t xml:space="preserve">Si decir que se hizo una ilustración te suena medio raro (a mí me suena medio raro), se puede simplemente decir que para ilustrar el uso de tu propuesta y para compararla con la propuesta original, un mismo proyecto de ejemplo se implementó con los dos métodos. Se definieron unas preguntas de investigación para definir específicamente cuáles son los aspectos a comparar de ambos métodos. Se identificaron luego las variables a medir para poder contestar las preguntas de investigación. Para las preguntas de investigación que no implican una medición (por ejemplo, la 3 y 4) se debe identificar cuál va ser la fuente de información a partir de la cual se va poder responder la pregunta (actualmente esto no está especificado o definido en tu documento). Luego, durante las implementaciones, se realizaron las mediciones necesarias y se recolectaron y almacenaron otros datos necesarios para contestar posteriormente las preguntas de investigación (por ejemplo, para contestar las preguntas 3 y 4, no hacés mediciones, sino que las mismas interfaces de las aplicaciones que implementaste son la “fuente” de información que te va servir para responder a las preguntas. </w:t>
      </w:r>
    </w:p>
    <w:p w:rsidR="0090573E" w:rsidRDefault="0090573E" w:rsidP="001A4EC2">
      <w:pPr>
        <w:pStyle w:val="Textocomentario"/>
      </w:pPr>
      <w:r>
        <w:t xml:space="preserve">Luego de medir y de recolectar toda la información necesaria para responder las preguntas de investigación, procedés a analizar tus mediciones y datos, y reflexionar y contestar cada pregunta. </w:t>
      </w:r>
    </w:p>
    <w:p w:rsidR="0090573E" w:rsidRDefault="0090573E" w:rsidP="001A4EC2">
      <w:pPr>
        <w:pStyle w:val="Textocomentario"/>
      </w:pPr>
    </w:p>
    <w:p w:rsidR="0090573E" w:rsidRDefault="0090573E" w:rsidP="001A4EC2">
      <w:pPr>
        <w:pStyle w:val="Textocomentario"/>
      </w:pPr>
      <w:r>
        <w:t xml:space="preserve">Resumidamente, ese es el proceso que se debe reflejar en este capítulo … y casi casi está … falta pulir nomás y completar algunas cosas. </w:t>
      </w:r>
    </w:p>
    <w:p w:rsidR="0090573E" w:rsidRDefault="0090573E" w:rsidP="001A4EC2">
      <w:pPr>
        <w:pStyle w:val="Textocomentario"/>
      </w:pPr>
    </w:p>
  </w:comment>
  <w:comment w:id="811" w:author="Vaio" w:date="2015-10-02T16:27:00Z" w:initials="V">
    <w:p w:rsidR="0090573E" w:rsidRDefault="0090573E" w:rsidP="00AA6D4B">
      <w:pPr>
        <w:pStyle w:val="Textocomentario"/>
      </w:pPr>
      <w:r>
        <w:rPr>
          <w:rStyle w:val="Refdecomentario"/>
        </w:rPr>
        <w:annotationRef/>
      </w:r>
      <w:r>
        <w:t xml:space="preserve">Para cada vista sería interesante agregar un sketch de la interfaz que se espera. El sketch puede ser un "dibujo a mano", o algo hecho con Visio o algo así. </w:t>
      </w:r>
    </w:p>
  </w:comment>
  <w:comment w:id="812" w:author="Vaio" w:date="2015-10-02T16:27:00Z" w:initials="V">
    <w:p w:rsidR="0090573E" w:rsidRDefault="0090573E" w:rsidP="00AA6D4B">
      <w:pPr>
        <w:pStyle w:val="Textocomentario"/>
      </w:pPr>
      <w:r>
        <w:rPr>
          <w:rStyle w:val="Refdecomentario"/>
        </w:rPr>
        <w:annotationRef/>
      </w:r>
      <w:r>
        <w:t xml:space="preserve">Creo que sería más conveniente decir que se debe permitir ingresar el nombre, apellido, ..., seleccionar el sexo, y verificar NNN. Pero sin decir que tiene que tener campo de texto, o campo de selección o checkbox ... </w:t>
      </w:r>
    </w:p>
  </w:comment>
  <w:comment w:id="813" w:author="marcazal" w:date="2015-10-02T16:27:00Z" w:initials="m">
    <w:p w:rsidR="0090573E" w:rsidRDefault="0090573E" w:rsidP="00AA6D4B">
      <w:pPr>
        <w:pStyle w:val="Textocomentario"/>
      </w:pPr>
      <w:r>
        <w:rPr>
          <w:rStyle w:val="Refdecomentario"/>
        </w:rPr>
        <w:annotationRef/>
      </w:r>
      <w:r>
        <w:t>ok</w:t>
      </w:r>
    </w:p>
  </w:comment>
  <w:comment w:id="815" w:author="Vaio" w:date="2015-10-02T16:27:00Z" w:initials="V">
    <w:p w:rsidR="0090573E" w:rsidRDefault="0090573E" w:rsidP="00AA6D4B">
      <w:pPr>
        <w:pStyle w:val="Textocomentario"/>
      </w:pPr>
      <w:r>
        <w:rPr>
          <w:rStyle w:val="Refdecomentario"/>
        </w:rPr>
        <w:annotationRef/>
      </w:r>
      <w:r>
        <w:t xml:space="preserve">No decir explícitamente que se espera un campo de texto. Decir nomás que se debe ingresar el id. </w:t>
      </w:r>
    </w:p>
  </w:comment>
  <w:comment w:id="814" w:author="marcazal" w:date="2015-10-02T16:27:00Z" w:initials="m">
    <w:p w:rsidR="0090573E" w:rsidRDefault="0090573E" w:rsidP="00AA6D4B">
      <w:pPr>
        <w:pStyle w:val="Textocomentario"/>
      </w:pPr>
      <w:r>
        <w:rPr>
          <w:rStyle w:val="Refdecomentario"/>
        </w:rPr>
        <w:annotationRef/>
      </w:r>
      <w:r>
        <w:t>ok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6322" w:rsidRDefault="00B86322" w:rsidP="00F61762">
      <w:pPr>
        <w:spacing w:after="0" w:line="240" w:lineRule="auto"/>
      </w:pPr>
      <w:r>
        <w:separator/>
      </w:r>
    </w:p>
  </w:endnote>
  <w:endnote w:type="continuationSeparator" w:id="0">
    <w:p w:rsidR="00B86322" w:rsidRDefault="00B86322" w:rsidP="00F617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roman"/>
    <w:pitch w:val="default"/>
    <w:sig w:usb0="00000000" w:usb1="00000000" w:usb2="00000000" w:usb3="00000000" w:csb0="00000000" w:csb1="00000000"/>
  </w:font>
  <w:font w:name="Times-BoldItalic">
    <w:altName w:val="Times New Roman"/>
    <w:charset w:val="00"/>
    <w:family w:val="roman"/>
    <w:pitch w:val="default"/>
    <w:sig w:usb0="00000000" w:usb1="00000000" w:usb2="00000000" w:usb3="00000000" w:csb0="00000000" w:csb1="00000000"/>
  </w:font>
  <w:font w:name="Times-Bold">
    <w:altName w:val="Times New Roman"/>
    <w:charset w:val="00"/>
    <w:family w:val="roman"/>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MBX10">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6322" w:rsidRDefault="00B86322" w:rsidP="00F61762">
      <w:pPr>
        <w:spacing w:after="0" w:line="240" w:lineRule="auto"/>
      </w:pPr>
      <w:r>
        <w:separator/>
      </w:r>
    </w:p>
  </w:footnote>
  <w:footnote w:type="continuationSeparator" w:id="0">
    <w:p w:rsidR="00B86322" w:rsidRDefault="00B86322" w:rsidP="00F61762">
      <w:pPr>
        <w:spacing w:after="0" w:line="240" w:lineRule="auto"/>
      </w:pPr>
      <w:r>
        <w:continuationSeparator/>
      </w:r>
    </w:p>
  </w:footnote>
  <w:footnote w:id="1">
    <w:p w:rsidR="0090573E" w:rsidRPr="00AA7BD7" w:rsidRDefault="0090573E" w:rsidP="00F61762">
      <w:pPr>
        <w:pStyle w:val="Textonotapie"/>
        <w:rPr>
          <w:rFonts w:cstheme="minorHAnsi"/>
          <w:b/>
          <w:sz w:val="14"/>
          <w:szCs w:val="14"/>
          <w:lang w:val="en-US"/>
        </w:rPr>
      </w:pPr>
      <w:r w:rsidRPr="00AA7BD7">
        <w:rPr>
          <w:rStyle w:val="Refdenotaalpie"/>
          <w:rFonts w:cstheme="minorHAnsi"/>
          <w:sz w:val="14"/>
          <w:szCs w:val="14"/>
        </w:rPr>
        <w:footnoteRef/>
      </w:r>
      <w:r w:rsidRPr="00AA7BD7">
        <w:rPr>
          <w:rFonts w:cstheme="minorHAnsi"/>
          <w:sz w:val="14"/>
          <w:szCs w:val="14"/>
          <w:lang w:val="en-US"/>
        </w:rPr>
        <w:t xml:space="preserve">  </w:t>
      </w:r>
      <w:r w:rsidRPr="00AA7BD7">
        <w:rPr>
          <w:rFonts w:cstheme="minorHAnsi"/>
          <w:b/>
          <w:sz w:val="14"/>
          <w:szCs w:val="14"/>
          <w:lang w:val="en-US"/>
        </w:rPr>
        <w:t xml:space="preserve">Object Management Group:  </w:t>
      </w:r>
      <w:hyperlink r:id="rId1" w:history="1">
        <w:r w:rsidRPr="00AA7BD7">
          <w:rPr>
            <w:rStyle w:val="Hipervnculo"/>
            <w:rFonts w:cstheme="minorHAnsi"/>
            <w:color w:val="000000" w:themeColor="text1"/>
            <w:sz w:val="14"/>
            <w:szCs w:val="14"/>
            <w:lang w:val="en-US"/>
          </w:rPr>
          <w:t>http://www.omg.org/</w:t>
        </w:r>
      </w:hyperlink>
      <w:r w:rsidRPr="00AA7BD7">
        <w:rPr>
          <w:rFonts w:cstheme="minorHAnsi"/>
          <w:sz w:val="14"/>
          <w:szCs w:val="14"/>
          <w:lang w:val="en-US"/>
        </w:rPr>
        <w:t xml:space="preserve"> 2015</w:t>
      </w:r>
    </w:p>
  </w:footnote>
  <w:footnote w:id="2">
    <w:p w:rsidR="0090573E" w:rsidRPr="009660AB" w:rsidRDefault="0090573E" w:rsidP="00F61762">
      <w:pPr>
        <w:pStyle w:val="Textonotapie"/>
        <w:rPr>
          <w:rFonts w:cstheme="minorHAnsi"/>
          <w:sz w:val="14"/>
          <w:szCs w:val="12"/>
        </w:rPr>
      </w:pPr>
      <w:r w:rsidRPr="009660AB">
        <w:rPr>
          <w:rStyle w:val="Refdenotaalpie"/>
          <w:rFonts w:cstheme="minorHAnsi"/>
          <w:sz w:val="14"/>
          <w:szCs w:val="12"/>
        </w:rPr>
        <w:footnoteRef/>
      </w:r>
      <w:r w:rsidRPr="009660AB">
        <w:rPr>
          <w:rFonts w:cstheme="minorHAnsi"/>
          <w:sz w:val="14"/>
          <w:szCs w:val="12"/>
        </w:rPr>
        <w:t xml:space="preserve">  Departamento de Ingeniería Electrónica e Informática de la Universidad Católica Nuestra Señora de la Asunción</w:t>
      </w:r>
    </w:p>
  </w:footnote>
  <w:footnote w:id="3">
    <w:p w:rsidR="0090573E" w:rsidRPr="00643DE7" w:rsidRDefault="0090573E" w:rsidP="00F61762">
      <w:pPr>
        <w:pStyle w:val="Textonotapie"/>
        <w:rPr>
          <w:rFonts w:ascii="Times New Roman" w:hAnsi="Times New Roman" w:cs="Times New Roman"/>
          <w:sz w:val="14"/>
          <w:szCs w:val="14"/>
          <w:u w:val="single"/>
          <w:lang w:val="en-US"/>
        </w:rPr>
      </w:pPr>
      <w:r w:rsidRPr="00643DE7">
        <w:rPr>
          <w:rStyle w:val="Refdenotaalpie"/>
          <w:rFonts w:cstheme="minorHAnsi"/>
          <w:sz w:val="14"/>
          <w:szCs w:val="14"/>
        </w:rPr>
        <w:footnoteRef/>
      </w:r>
      <w:r w:rsidRPr="00643DE7">
        <w:rPr>
          <w:rFonts w:cstheme="minorHAnsi"/>
          <w:sz w:val="14"/>
          <w:szCs w:val="14"/>
          <w:lang w:val="en-US"/>
        </w:rPr>
        <w:t xml:space="preserve"> </w:t>
      </w:r>
      <w:r w:rsidRPr="00643DE7">
        <w:rPr>
          <w:rFonts w:cstheme="minorHAnsi"/>
          <w:b/>
          <w:sz w:val="14"/>
          <w:szCs w:val="14"/>
          <w:lang w:val="en-US"/>
        </w:rPr>
        <w:t>Model Driven Architecture:</w:t>
      </w:r>
      <w:r w:rsidRPr="00643DE7">
        <w:rPr>
          <w:rFonts w:cstheme="minorHAnsi"/>
          <w:sz w:val="14"/>
          <w:szCs w:val="14"/>
          <w:lang w:val="en-US"/>
        </w:rPr>
        <w:t xml:space="preserve"> </w:t>
      </w:r>
      <w:r>
        <w:fldChar w:fldCharType="begin"/>
      </w:r>
      <w:r w:rsidRPr="0090573E">
        <w:rPr>
          <w:lang w:val="en-US"/>
        </w:rPr>
        <w:instrText>HYPERLINK "http://www.omg.org/mda/%20"</w:instrText>
      </w:r>
      <w:r>
        <w:fldChar w:fldCharType="separate"/>
      </w:r>
      <w:r w:rsidRPr="00643DE7">
        <w:rPr>
          <w:rStyle w:val="Hipervnculo"/>
          <w:color w:val="000000" w:themeColor="text1"/>
          <w:sz w:val="14"/>
          <w:szCs w:val="14"/>
          <w:lang w:val="en-US"/>
        </w:rPr>
        <w:t>http://www.omg.org/mda/</w:t>
      </w:r>
      <w:r>
        <w:fldChar w:fldCharType="end"/>
      </w:r>
      <w:r w:rsidRPr="00643DE7">
        <w:rPr>
          <w:rFonts w:cstheme="minorHAnsi"/>
          <w:sz w:val="14"/>
          <w:szCs w:val="14"/>
          <w:lang w:val="en-US"/>
        </w:rPr>
        <w:t xml:space="preserve"> 2015</w:t>
      </w:r>
    </w:p>
  </w:footnote>
  <w:footnote w:id="4">
    <w:p w:rsidR="0090573E" w:rsidRPr="003C01C1" w:rsidRDefault="0090573E" w:rsidP="00F61762">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r>
        <w:fldChar w:fldCharType="begin"/>
      </w:r>
      <w:r w:rsidRPr="0090573E">
        <w:rPr>
          <w:lang w:val="en-US"/>
        </w:rPr>
        <w:instrText>HYPERLINK "http://api.jqueryui.com/"</w:instrText>
      </w:r>
      <w:r>
        <w:fldChar w:fldCharType="separate"/>
      </w:r>
      <w:r w:rsidRPr="003C01C1">
        <w:rPr>
          <w:rStyle w:val="Hipervnculo"/>
          <w:color w:val="000000" w:themeColor="text1"/>
          <w:sz w:val="14"/>
          <w:lang w:val="en-US"/>
        </w:rPr>
        <w:t>http://api.jqueryui.com/</w:t>
      </w:r>
      <w:r>
        <w:fldChar w:fldCharType="end"/>
      </w:r>
      <w:r w:rsidRPr="003C01C1">
        <w:rPr>
          <w:color w:val="000000" w:themeColor="text1"/>
          <w:sz w:val="14"/>
          <w:lang w:val="en-US"/>
        </w:rPr>
        <w:t xml:space="preserve"> 2015</w:t>
      </w:r>
    </w:p>
  </w:footnote>
  <w:footnote w:id="5">
    <w:p w:rsidR="0090573E" w:rsidRPr="00D56AEE" w:rsidRDefault="0090573E" w:rsidP="00F61762">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r>
        <w:fldChar w:fldCharType="begin"/>
      </w:r>
      <w:r w:rsidRPr="0090573E">
        <w:rPr>
          <w:lang w:val="en-US"/>
        </w:rPr>
        <w:instrText>HYPERLINK "http://jqueryvalidation.org/"</w:instrText>
      </w:r>
      <w:r>
        <w:fldChar w:fldCharType="separate"/>
      </w:r>
      <w:r w:rsidRPr="00D56AEE">
        <w:rPr>
          <w:rStyle w:val="Hipervnculo"/>
          <w:color w:val="000000" w:themeColor="text1"/>
          <w:sz w:val="14"/>
          <w:lang w:val="en-US"/>
        </w:rPr>
        <w:t>http://jqueryvalidation.org/</w:t>
      </w:r>
      <w:r>
        <w:fldChar w:fldCharType="end"/>
      </w:r>
      <w:r w:rsidRPr="00D56AEE">
        <w:rPr>
          <w:color w:val="000000" w:themeColor="text1"/>
          <w:sz w:val="14"/>
          <w:lang w:val="en-US"/>
        </w:rPr>
        <w:t xml:space="preserve"> 2015</w:t>
      </w:r>
    </w:p>
  </w:footnote>
  <w:footnote w:id="6">
    <w:p w:rsidR="0090573E" w:rsidRPr="006934C2" w:rsidRDefault="0090573E" w:rsidP="00203601">
      <w:pPr>
        <w:pStyle w:val="Textonotapie"/>
        <w:rPr>
          <w:rFonts w:cstheme="minorHAnsi"/>
          <w:sz w:val="14"/>
          <w:szCs w:val="16"/>
          <w:lang w:val="en-US"/>
        </w:rPr>
      </w:pPr>
      <w:r w:rsidRPr="00733DD4">
        <w:rPr>
          <w:rStyle w:val="Refdenotaalpie"/>
          <w:rFonts w:cstheme="minorHAnsi"/>
          <w:b/>
          <w:sz w:val="14"/>
          <w:szCs w:val="16"/>
        </w:rPr>
        <w:footnoteRef/>
      </w:r>
      <w:r w:rsidRPr="00733DD4">
        <w:rPr>
          <w:rFonts w:cstheme="minorHAnsi"/>
          <w:b/>
          <w:sz w:val="14"/>
          <w:szCs w:val="16"/>
          <w:lang w:val="en-US"/>
        </w:rPr>
        <w:t xml:space="preserve"> Wikipedia- </w:t>
      </w:r>
      <w:r w:rsidRPr="00733DD4">
        <w:rPr>
          <w:rFonts w:cstheme="minorHAnsi"/>
          <w:b/>
          <w:i/>
          <w:sz w:val="14"/>
          <w:szCs w:val="16"/>
          <w:lang w:val="en-US"/>
        </w:rPr>
        <w:t>Rich internet applications</w:t>
      </w:r>
      <w:r w:rsidRPr="00733DD4">
        <w:rPr>
          <w:rFonts w:cstheme="minorHAnsi"/>
          <w:b/>
          <w:sz w:val="14"/>
          <w:szCs w:val="16"/>
          <w:lang w:val="en-US"/>
        </w:rPr>
        <w:t>:</w:t>
      </w:r>
      <w:r w:rsidRPr="006934C2">
        <w:rPr>
          <w:rFonts w:cstheme="minorHAnsi"/>
          <w:sz w:val="14"/>
          <w:szCs w:val="16"/>
          <w:lang w:val="en-US"/>
        </w:rPr>
        <w:t xml:space="preserve"> </w:t>
      </w:r>
      <w:r>
        <w:fldChar w:fldCharType="begin"/>
      </w:r>
      <w:r w:rsidRPr="0090573E">
        <w:rPr>
          <w:lang w:val="en-US"/>
        </w:rPr>
        <w:instrText>HYPERLINK "http://en.wikipedia.org/wiki/Rich_Internet_application"</w:instrText>
      </w:r>
      <w:r>
        <w:fldChar w:fldCharType="separate"/>
      </w:r>
      <w:r w:rsidRPr="006934C2">
        <w:rPr>
          <w:rStyle w:val="Hipervnculo"/>
          <w:rFonts w:cstheme="minorHAnsi"/>
          <w:color w:val="000000" w:themeColor="text1"/>
          <w:sz w:val="14"/>
          <w:szCs w:val="16"/>
          <w:lang w:val="en-US"/>
        </w:rPr>
        <w:t>http://en.wikipedia.org/wiki/Rich_Internet_application</w:t>
      </w:r>
      <w:r>
        <w:fldChar w:fldCharType="end"/>
      </w:r>
      <w:r w:rsidRPr="006934C2">
        <w:rPr>
          <w:rFonts w:cstheme="minorHAnsi"/>
          <w:sz w:val="14"/>
          <w:szCs w:val="16"/>
          <w:lang w:val="en-US"/>
        </w:rPr>
        <w:t xml:space="preserve"> 2015</w:t>
      </w:r>
    </w:p>
    <w:p w:rsidR="0090573E" w:rsidRDefault="0090573E" w:rsidP="00203601">
      <w:pPr>
        <w:pStyle w:val="Textonotapie"/>
        <w:rPr>
          <w:lang w:val="en-US"/>
        </w:rPr>
      </w:pPr>
    </w:p>
  </w:footnote>
  <w:footnote w:id="7">
    <w:p w:rsidR="0090573E" w:rsidRPr="00BC355D" w:rsidRDefault="0090573E" w:rsidP="00203601">
      <w:pPr>
        <w:pStyle w:val="Textonotapie"/>
        <w:rPr>
          <w:color w:val="000000" w:themeColor="text1"/>
          <w:sz w:val="14"/>
          <w:szCs w:val="16"/>
        </w:rPr>
      </w:pPr>
      <w:r w:rsidRPr="00BC355D">
        <w:rPr>
          <w:rStyle w:val="Refdenotaalpie"/>
          <w:color w:val="000000" w:themeColor="text1"/>
          <w:sz w:val="14"/>
          <w:szCs w:val="16"/>
        </w:rPr>
        <w:footnoteRef/>
      </w:r>
      <w:r w:rsidRPr="00BC355D">
        <w:rPr>
          <w:color w:val="000000" w:themeColor="text1"/>
          <w:sz w:val="14"/>
          <w:szCs w:val="16"/>
        </w:rPr>
        <w:t xml:space="preserve"> </w:t>
      </w:r>
      <w:r w:rsidRPr="00BC355D">
        <w:rPr>
          <w:b/>
          <w:color w:val="000000" w:themeColor="text1"/>
          <w:sz w:val="14"/>
          <w:szCs w:val="16"/>
        </w:rPr>
        <w:t>Oracle:</w:t>
      </w:r>
      <w:r w:rsidRPr="00BC355D">
        <w:rPr>
          <w:color w:val="000000" w:themeColor="text1"/>
          <w:sz w:val="14"/>
          <w:szCs w:val="16"/>
        </w:rPr>
        <w:t xml:space="preserve"> </w:t>
      </w:r>
      <w:hyperlink r:id="rId2" w:history="1">
        <w:r w:rsidRPr="00BC355D">
          <w:rPr>
            <w:rStyle w:val="Hipervnculo"/>
            <w:color w:val="000000" w:themeColor="text1"/>
            <w:sz w:val="14"/>
            <w:szCs w:val="16"/>
          </w:rPr>
          <w:t>http://www.oracle.com/technetwork/java/javase/javawebstart/index.html</w:t>
        </w:r>
      </w:hyperlink>
      <w:r w:rsidRPr="00BC355D">
        <w:rPr>
          <w:sz w:val="14"/>
          <w:szCs w:val="16"/>
        </w:rPr>
        <w:t xml:space="preserve"> 2015</w:t>
      </w:r>
    </w:p>
  </w:footnote>
  <w:footnote w:id="8">
    <w:p w:rsidR="0090573E" w:rsidRPr="003612A0" w:rsidRDefault="0090573E" w:rsidP="00203601">
      <w:pPr>
        <w:pStyle w:val="Textonotapie"/>
        <w:rPr>
          <w:color w:val="000000" w:themeColor="text1"/>
          <w:sz w:val="14"/>
          <w:szCs w:val="16"/>
          <w:lang w:val="en-US"/>
        </w:rPr>
      </w:pPr>
      <w:r w:rsidRPr="003612A0">
        <w:rPr>
          <w:rStyle w:val="Refdenotaalpie"/>
          <w:color w:val="000000" w:themeColor="text1"/>
          <w:sz w:val="14"/>
          <w:szCs w:val="16"/>
        </w:rPr>
        <w:footnoteRef/>
      </w:r>
      <w:r w:rsidRPr="003612A0">
        <w:rPr>
          <w:b/>
          <w:color w:val="000000" w:themeColor="text1"/>
          <w:sz w:val="14"/>
          <w:szCs w:val="16"/>
          <w:lang w:val="en-US"/>
        </w:rPr>
        <w:t>Adobe AIR:</w:t>
      </w:r>
      <w:r>
        <w:rPr>
          <w:color w:val="000000" w:themeColor="text1"/>
          <w:sz w:val="14"/>
          <w:szCs w:val="16"/>
          <w:lang w:val="en-US"/>
        </w:rPr>
        <w:t xml:space="preserve"> </w:t>
      </w:r>
      <w:r>
        <w:fldChar w:fldCharType="begin"/>
      </w:r>
      <w:r w:rsidRPr="0090573E">
        <w:rPr>
          <w:lang w:val="en-US"/>
        </w:rPr>
        <w:instrText>HYPERLINK "http://www.adobe.com/products/air.html"</w:instrText>
      </w:r>
      <w:r>
        <w:fldChar w:fldCharType="separate"/>
      </w:r>
      <w:r w:rsidRPr="003612A0">
        <w:rPr>
          <w:rStyle w:val="Hipervnculo"/>
          <w:color w:val="000000" w:themeColor="text1"/>
          <w:sz w:val="14"/>
          <w:szCs w:val="16"/>
          <w:lang w:val="en-US"/>
        </w:rPr>
        <w:t>http://www.adobe.com/products/air.html</w:t>
      </w:r>
      <w:r>
        <w:fldChar w:fldCharType="end"/>
      </w:r>
      <w:r w:rsidRPr="003612A0">
        <w:rPr>
          <w:sz w:val="14"/>
          <w:szCs w:val="16"/>
          <w:lang w:val="en-US"/>
        </w:rPr>
        <w:t xml:space="preserve"> 2015</w:t>
      </w:r>
    </w:p>
  </w:footnote>
  <w:footnote w:id="9">
    <w:p w:rsidR="0090573E" w:rsidRDefault="0090573E" w:rsidP="00203601">
      <w:pPr>
        <w:pStyle w:val="Textonotapie"/>
        <w:rPr>
          <w:rFonts w:ascii="Times New Roman" w:hAnsi="Times New Roman" w:cs="Times New Roman"/>
          <w:sz w:val="14"/>
          <w:szCs w:val="14"/>
        </w:rPr>
      </w:pPr>
      <w:r>
        <w:rPr>
          <w:rStyle w:val="Refdenotaalpie"/>
          <w:rFonts w:ascii="Times New Roman" w:hAnsi="Times New Roman" w:cs="Times New Roman"/>
          <w:sz w:val="14"/>
          <w:szCs w:val="14"/>
        </w:rPr>
        <w:footnoteRef/>
      </w:r>
      <w:r>
        <w:rPr>
          <w:rFonts w:ascii="Times New Roman" w:hAnsi="Times New Roman" w:cs="Times New Roman"/>
          <w:sz w:val="14"/>
          <w:szCs w:val="14"/>
        </w:rPr>
        <w:t xml:space="preserve"> </w:t>
      </w:r>
      <w:r>
        <w:rPr>
          <w:rFonts w:ascii="Times New Roman" w:hAnsi="Times New Roman" w:cs="Times New Roman"/>
          <w:color w:val="252525"/>
          <w:sz w:val="14"/>
          <w:szCs w:val="14"/>
          <w:shd w:val="clear" w:color="auto" w:fill="FFFFFF"/>
        </w:rPr>
        <w:t>Describe un estilo de comunicación sobre</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Internet</w:t>
      </w:r>
      <w:r>
        <w:rPr>
          <w:rStyle w:val="apple-converted-space"/>
          <w:rFonts w:ascii="Times New Roman" w:hAnsi="Times New Roman" w:cs="Times New Roman"/>
          <w:color w:val="252525"/>
          <w:sz w:val="14"/>
          <w:szCs w:val="14"/>
          <w:shd w:val="clear" w:color="auto" w:fill="FFFFFF"/>
        </w:rPr>
        <w:t> </w:t>
      </w:r>
      <w:r>
        <w:rPr>
          <w:rFonts w:ascii="Times New Roman" w:hAnsi="Times New Roman" w:cs="Times New Roman"/>
          <w:color w:val="252525"/>
          <w:sz w:val="14"/>
          <w:szCs w:val="14"/>
          <w:shd w:val="clear" w:color="auto" w:fill="FFFFFF"/>
        </w:rPr>
        <w:t>donde la petición de una transacción se origina en el</w:t>
      </w:r>
      <w:r>
        <w:rPr>
          <w:rStyle w:val="apple-converted-space"/>
          <w:rFonts w:ascii="Times New Roman" w:hAnsi="Times New Roman" w:cs="Times New Roman"/>
          <w:color w:val="252525"/>
          <w:sz w:val="14"/>
          <w:szCs w:val="14"/>
          <w:shd w:val="clear" w:color="auto" w:fill="FFFFFF"/>
        </w:rPr>
        <w:t> </w:t>
      </w:r>
      <w:r w:rsidRPr="000F1C98">
        <w:rPr>
          <w:rFonts w:ascii="Times New Roman" w:hAnsi="Times New Roman" w:cs="Times New Roman"/>
          <w:sz w:val="14"/>
          <w:szCs w:val="14"/>
          <w:shd w:val="clear" w:color="auto" w:fill="FFFFFF"/>
        </w:rPr>
        <w:t>servidor</w:t>
      </w:r>
      <w:r>
        <w:rPr>
          <w:rFonts w:ascii="Times New Roman" w:hAnsi="Times New Roman" w:cs="Times New Roman"/>
          <w:sz w:val="14"/>
          <w:szCs w:val="14"/>
        </w:rPr>
        <w:t>.</w:t>
      </w:r>
    </w:p>
  </w:footnote>
  <w:footnote w:id="10">
    <w:p w:rsidR="0090573E" w:rsidRPr="00E261A7" w:rsidRDefault="0090573E" w:rsidP="00203601">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 xml:space="preserve">Designing </w:t>
      </w:r>
      <w:r>
        <w:rPr>
          <w:b/>
          <w:color w:val="000000" w:themeColor="text1"/>
          <w:sz w:val="14"/>
          <w:lang w:val="en-US"/>
        </w:rPr>
        <w:t>Web</w:t>
      </w:r>
      <w:r w:rsidRPr="00E261A7">
        <w:rPr>
          <w:b/>
          <w:color w:val="000000" w:themeColor="text1"/>
          <w:sz w:val="14"/>
          <w:lang w:val="en-US"/>
        </w:rPr>
        <w:t xml:space="preserve"> Interfaces:</w:t>
      </w:r>
      <w:r w:rsidRPr="00E261A7">
        <w:rPr>
          <w:color w:val="000000" w:themeColor="text1"/>
          <w:sz w:val="14"/>
          <w:lang w:val="en-US"/>
        </w:rPr>
        <w:t xml:space="preserve"> </w:t>
      </w:r>
      <w:r>
        <w:fldChar w:fldCharType="begin"/>
      </w:r>
      <w:r w:rsidRPr="0090573E">
        <w:rPr>
          <w:lang w:val="en-US"/>
        </w:rPr>
        <w:instrText>HYPERLINK "http://designingwebinterfaces.com/essential_controls"</w:instrText>
      </w:r>
      <w:r>
        <w:fldChar w:fldCharType="separate"/>
      </w:r>
      <w:r w:rsidRPr="00E261A7">
        <w:rPr>
          <w:rStyle w:val="Hipervnculo"/>
          <w:color w:val="000000" w:themeColor="text1"/>
          <w:sz w:val="14"/>
          <w:lang w:val="en-US"/>
        </w:rPr>
        <w:t>http://designingwebinterfaces.com/essential_controls</w:t>
      </w:r>
      <w:r>
        <w:fldChar w:fldCharType="end"/>
      </w:r>
      <w:r w:rsidRPr="00E261A7">
        <w:rPr>
          <w:color w:val="000000" w:themeColor="text1"/>
          <w:sz w:val="14"/>
          <w:lang w:val="en-US"/>
        </w:rPr>
        <w:t xml:space="preserve"> 2009</w:t>
      </w:r>
    </w:p>
  </w:footnote>
  <w:footnote w:id="11">
    <w:p w:rsidR="0090573E" w:rsidRPr="00E261A7" w:rsidRDefault="0090573E" w:rsidP="00203601">
      <w:pPr>
        <w:pStyle w:val="Textonotapie"/>
        <w:rPr>
          <w:color w:val="000000" w:themeColor="text1"/>
          <w:sz w:val="14"/>
          <w:lang w:val="en-US"/>
        </w:rPr>
      </w:pPr>
      <w:r w:rsidRPr="00E261A7">
        <w:rPr>
          <w:rStyle w:val="Refdenotaalpie"/>
          <w:color w:val="000000" w:themeColor="text1"/>
          <w:sz w:val="14"/>
        </w:rPr>
        <w:footnoteRef/>
      </w:r>
      <w:r w:rsidRPr="00E261A7">
        <w:rPr>
          <w:color w:val="000000" w:themeColor="text1"/>
          <w:sz w:val="14"/>
          <w:lang w:val="en-US"/>
        </w:rPr>
        <w:t xml:space="preserve"> </w:t>
      </w:r>
      <w:r w:rsidRPr="00E261A7">
        <w:rPr>
          <w:b/>
          <w:color w:val="000000" w:themeColor="text1"/>
          <w:sz w:val="14"/>
          <w:lang w:val="en-US"/>
        </w:rPr>
        <w:t>UX BOOTH:</w:t>
      </w:r>
      <w:r w:rsidRPr="00E261A7">
        <w:rPr>
          <w:color w:val="000000" w:themeColor="text1"/>
          <w:sz w:val="14"/>
          <w:lang w:val="en-US"/>
        </w:rPr>
        <w:t xml:space="preserve"> </w:t>
      </w:r>
      <w:r>
        <w:fldChar w:fldCharType="begin"/>
      </w:r>
      <w:r w:rsidRPr="0090573E">
        <w:rPr>
          <w:lang w:val="en-US"/>
        </w:rPr>
        <w:instrText>HYPERLINK "http://www.uxbooth.com/articles/essential-controls-for-web-applications/"</w:instrText>
      </w:r>
      <w:r>
        <w:fldChar w:fldCharType="separate"/>
      </w:r>
      <w:r w:rsidRPr="00E261A7">
        <w:rPr>
          <w:rStyle w:val="Hipervnculo"/>
          <w:color w:val="000000" w:themeColor="text1"/>
          <w:sz w:val="14"/>
          <w:lang w:val="en-US"/>
        </w:rPr>
        <w:t>http://www.uxbooth.com/articles/essential-controls-for-</w:t>
      </w:r>
      <w:r>
        <w:rPr>
          <w:rStyle w:val="Hipervnculo"/>
          <w:color w:val="000000" w:themeColor="text1"/>
          <w:sz w:val="14"/>
          <w:lang w:val="en-US"/>
        </w:rPr>
        <w:t>Web</w:t>
      </w:r>
      <w:r w:rsidRPr="00E261A7">
        <w:rPr>
          <w:rStyle w:val="Hipervnculo"/>
          <w:color w:val="000000" w:themeColor="text1"/>
          <w:sz w:val="14"/>
          <w:lang w:val="en-US"/>
        </w:rPr>
        <w:t>-applications/</w:t>
      </w:r>
      <w:r>
        <w:fldChar w:fldCharType="end"/>
      </w:r>
      <w:r w:rsidRPr="00E261A7">
        <w:rPr>
          <w:color w:val="000000" w:themeColor="text1"/>
          <w:sz w:val="14"/>
          <w:lang w:val="en-US"/>
        </w:rPr>
        <w:t xml:space="preserve"> 2010</w:t>
      </w:r>
    </w:p>
  </w:footnote>
  <w:footnote w:id="12">
    <w:p w:rsidR="0090573E" w:rsidRPr="0093596E" w:rsidRDefault="0090573E" w:rsidP="00203601">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user interface: </w:t>
      </w:r>
      <w:r>
        <w:fldChar w:fldCharType="begin"/>
      </w:r>
      <w:r w:rsidRPr="0090573E">
        <w:rPr>
          <w:lang w:val="en-US"/>
        </w:rPr>
        <w:instrText>HYPERLINK "http://jqueryui.com/"</w:instrText>
      </w:r>
      <w:r>
        <w:fldChar w:fldCharType="separate"/>
      </w:r>
      <w:r w:rsidRPr="0093596E">
        <w:rPr>
          <w:rStyle w:val="Hipervnculo"/>
          <w:color w:val="000000" w:themeColor="text1"/>
          <w:sz w:val="14"/>
          <w:lang w:val="en-US"/>
        </w:rPr>
        <w:t>http://jqueryui.com/</w:t>
      </w:r>
      <w:r>
        <w:fldChar w:fldCharType="end"/>
      </w:r>
      <w:r w:rsidRPr="0093596E">
        <w:rPr>
          <w:color w:val="000000" w:themeColor="text1"/>
          <w:sz w:val="14"/>
          <w:lang w:val="en-US"/>
        </w:rPr>
        <w:t xml:space="preserve"> 2015 </w:t>
      </w:r>
    </w:p>
  </w:footnote>
  <w:footnote w:id="13">
    <w:p w:rsidR="0090573E" w:rsidRPr="0093596E" w:rsidRDefault="0090573E" w:rsidP="00203601">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jQuery Validation Plugin:</w:t>
      </w:r>
      <w:r w:rsidRPr="0093596E">
        <w:rPr>
          <w:color w:val="000000" w:themeColor="text1"/>
          <w:sz w:val="14"/>
          <w:lang w:val="en-US"/>
        </w:rPr>
        <w:t xml:space="preserve"> </w:t>
      </w:r>
      <w:r>
        <w:fldChar w:fldCharType="begin"/>
      </w:r>
      <w:r w:rsidRPr="0090573E">
        <w:rPr>
          <w:lang w:val="en-US"/>
        </w:rPr>
        <w:instrText>HYPERLINK "http://jqueryvalidation.org/"</w:instrText>
      </w:r>
      <w:r>
        <w:fldChar w:fldCharType="separate"/>
      </w:r>
      <w:r w:rsidRPr="0093596E">
        <w:rPr>
          <w:rStyle w:val="Hipervnculo"/>
          <w:color w:val="000000" w:themeColor="text1"/>
          <w:sz w:val="14"/>
          <w:lang w:val="en-US"/>
        </w:rPr>
        <w:t>http://jqueryvalidation.org/</w:t>
      </w:r>
      <w:r>
        <w:fldChar w:fldCharType="end"/>
      </w:r>
      <w:r w:rsidRPr="0093596E">
        <w:rPr>
          <w:color w:val="000000" w:themeColor="text1"/>
          <w:sz w:val="14"/>
          <w:lang w:val="en-US"/>
        </w:rPr>
        <w:t xml:space="preserve"> 2015</w:t>
      </w:r>
    </w:p>
  </w:footnote>
  <w:footnote w:id="14">
    <w:p w:rsidR="0090573E" w:rsidRPr="0093596E" w:rsidRDefault="0090573E" w:rsidP="00203601">
      <w:pPr>
        <w:pStyle w:val="Textonotapie"/>
        <w:rPr>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color w:val="000000" w:themeColor="text1"/>
          <w:sz w:val="14"/>
          <w:lang w:val="en-US"/>
        </w:rPr>
        <w:t xml:space="preserve">jQuery: </w:t>
      </w:r>
      <w:r>
        <w:fldChar w:fldCharType="begin"/>
      </w:r>
      <w:r w:rsidRPr="0090573E">
        <w:rPr>
          <w:lang w:val="en-US"/>
        </w:rPr>
        <w:instrText>HYPERLINK "http://jquery.com/"</w:instrText>
      </w:r>
      <w:r>
        <w:fldChar w:fldCharType="separate"/>
      </w:r>
      <w:r w:rsidRPr="0093596E">
        <w:rPr>
          <w:rStyle w:val="Hipervnculo"/>
          <w:color w:val="000000" w:themeColor="text1"/>
          <w:sz w:val="14"/>
          <w:lang w:val="en-US"/>
        </w:rPr>
        <w:t>http://jquery.com/</w:t>
      </w:r>
      <w:r>
        <w:fldChar w:fldCharType="end"/>
      </w:r>
      <w:r w:rsidRPr="0093596E">
        <w:rPr>
          <w:color w:val="000000" w:themeColor="text1"/>
          <w:sz w:val="14"/>
          <w:lang w:val="en-US"/>
        </w:rPr>
        <w:t xml:space="preserve"> 2015</w:t>
      </w:r>
    </w:p>
  </w:footnote>
  <w:footnote w:id="15">
    <w:p w:rsidR="0090573E" w:rsidRPr="0093596E" w:rsidRDefault="0090573E" w:rsidP="00203601">
      <w:pPr>
        <w:pStyle w:val="Textonotapie"/>
        <w:rPr>
          <w:b/>
          <w:bCs/>
          <w:color w:val="000000" w:themeColor="text1"/>
          <w:sz w:val="14"/>
          <w:lang w:val="en-US"/>
        </w:rPr>
      </w:pPr>
      <w:r w:rsidRPr="0093596E">
        <w:rPr>
          <w:rStyle w:val="Refdenotaalpie"/>
          <w:color w:val="000000" w:themeColor="text1"/>
          <w:sz w:val="14"/>
        </w:rPr>
        <w:footnoteRef/>
      </w:r>
      <w:r w:rsidRPr="0093596E">
        <w:rPr>
          <w:color w:val="000000" w:themeColor="text1"/>
          <w:sz w:val="14"/>
          <w:lang w:val="en-US"/>
        </w:rPr>
        <w:t xml:space="preserve"> </w:t>
      </w:r>
      <w:r w:rsidRPr="0093596E">
        <w:rPr>
          <w:b/>
          <w:bCs/>
          <w:color w:val="000000" w:themeColor="text1"/>
          <w:sz w:val="14"/>
          <w:lang w:val="en-US"/>
        </w:rPr>
        <w:t xml:space="preserve">Usage of JavaScript libraries for websites </w:t>
      </w:r>
      <w:r>
        <w:fldChar w:fldCharType="begin"/>
      </w:r>
      <w:r w:rsidRPr="0090573E">
        <w:rPr>
          <w:lang w:val="en-US"/>
        </w:rPr>
        <w:instrText>HYPERLINK "http://w3techs.com/technologies/overview/javascript_library/all"</w:instrText>
      </w:r>
      <w:r>
        <w:fldChar w:fldCharType="separate"/>
      </w:r>
      <w:r w:rsidRPr="0093596E">
        <w:rPr>
          <w:rStyle w:val="Hipervnculo"/>
          <w:bCs/>
          <w:color w:val="000000" w:themeColor="text1"/>
          <w:sz w:val="14"/>
          <w:lang w:val="en-US"/>
        </w:rPr>
        <w:t>http://w3techs.com/technologies/overview/javascript_library/all</w:t>
      </w:r>
      <w:r>
        <w:fldChar w:fldCharType="end"/>
      </w:r>
      <w:r w:rsidRPr="0093596E">
        <w:rPr>
          <w:bCs/>
          <w:color w:val="000000" w:themeColor="text1"/>
          <w:sz w:val="14"/>
          <w:lang w:val="en-US"/>
        </w:rPr>
        <w:t xml:space="preserve"> 2015</w:t>
      </w:r>
      <w:r w:rsidRPr="0093596E">
        <w:rPr>
          <w:b/>
          <w:bCs/>
          <w:color w:val="000000" w:themeColor="text1"/>
          <w:sz w:val="14"/>
          <w:lang w:val="en-US"/>
        </w:rPr>
        <w:t xml:space="preserve"> </w:t>
      </w:r>
    </w:p>
    <w:p w:rsidR="0090573E" w:rsidRPr="006934C2" w:rsidRDefault="0090573E" w:rsidP="00203601">
      <w:pPr>
        <w:pStyle w:val="Textonotapie"/>
        <w:rPr>
          <w:lang w:val="en-US"/>
        </w:rPr>
      </w:pPr>
    </w:p>
  </w:footnote>
  <w:footnote w:id="16">
    <w:p w:rsidR="0090573E" w:rsidRPr="00E20B01" w:rsidRDefault="0090573E" w:rsidP="00203601">
      <w:pPr>
        <w:pStyle w:val="Textonotapie"/>
        <w:rPr>
          <w:sz w:val="14"/>
          <w:lang w:val="en-US"/>
        </w:rPr>
      </w:pPr>
      <w:r w:rsidRPr="00E20B01">
        <w:rPr>
          <w:rStyle w:val="Refdenotaalpie"/>
          <w:sz w:val="14"/>
        </w:rPr>
        <w:footnoteRef/>
      </w:r>
      <w:r w:rsidRPr="00E20B01">
        <w:rPr>
          <w:b/>
          <w:sz w:val="14"/>
          <w:lang w:val="en-US"/>
        </w:rPr>
        <w:t>jQuery Mobile:</w:t>
      </w:r>
      <w:r w:rsidRPr="00E20B01">
        <w:rPr>
          <w:sz w:val="14"/>
          <w:lang w:val="en-US"/>
        </w:rPr>
        <w:t xml:space="preserve"> </w:t>
      </w:r>
      <w:r>
        <w:fldChar w:fldCharType="begin"/>
      </w:r>
      <w:r w:rsidRPr="0090573E">
        <w:rPr>
          <w:lang w:val="en-US"/>
        </w:rPr>
        <w:instrText>HYPERLINK "http://jquerymobile.com/"</w:instrText>
      </w:r>
      <w:r>
        <w:fldChar w:fldCharType="separate"/>
      </w:r>
      <w:r w:rsidRPr="00E20B01">
        <w:rPr>
          <w:rStyle w:val="Hipervnculo"/>
          <w:color w:val="000000" w:themeColor="text1"/>
          <w:sz w:val="14"/>
          <w:lang w:val="en-US"/>
        </w:rPr>
        <w:t>http://jquerymobile.com/</w:t>
      </w:r>
      <w:r>
        <w:fldChar w:fldCharType="end"/>
      </w:r>
      <w:r w:rsidRPr="00E20B01">
        <w:rPr>
          <w:sz w:val="14"/>
          <w:lang w:val="en-US"/>
        </w:rPr>
        <w:t xml:space="preserve"> 2015</w:t>
      </w:r>
    </w:p>
  </w:footnote>
  <w:footnote w:id="17">
    <w:p w:rsidR="0090573E" w:rsidRPr="00B8485E" w:rsidRDefault="0090573E" w:rsidP="00203601">
      <w:pPr>
        <w:pStyle w:val="Textonotapie"/>
        <w:rPr>
          <w:color w:val="000000" w:themeColor="text1"/>
          <w:sz w:val="14"/>
          <w:szCs w:val="14"/>
          <w:lang w:val="en-US"/>
        </w:rPr>
      </w:pPr>
      <w:r w:rsidRPr="00B8485E">
        <w:rPr>
          <w:rStyle w:val="Refdenotaalpie"/>
          <w:color w:val="000000" w:themeColor="text1"/>
          <w:sz w:val="14"/>
          <w:szCs w:val="14"/>
        </w:rPr>
        <w:footnoteRef/>
      </w:r>
      <w:r w:rsidRPr="00B8485E">
        <w:rPr>
          <w:color w:val="000000" w:themeColor="text1"/>
          <w:sz w:val="14"/>
          <w:szCs w:val="14"/>
          <w:lang w:val="en-US"/>
        </w:rPr>
        <w:t xml:space="preserve"> </w:t>
      </w:r>
      <w:r w:rsidRPr="00B8485E">
        <w:rPr>
          <w:b/>
          <w:color w:val="000000" w:themeColor="text1"/>
          <w:sz w:val="14"/>
          <w:szCs w:val="14"/>
          <w:lang w:val="en-US"/>
        </w:rPr>
        <w:t>List of Ajax frameworks:</w:t>
      </w:r>
      <w:r w:rsidRPr="00B8485E">
        <w:rPr>
          <w:color w:val="000000" w:themeColor="text1"/>
          <w:sz w:val="14"/>
          <w:szCs w:val="14"/>
          <w:lang w:val="en-US"/>
        </w:rPr>
        <w:t xml:space="preserve"> http://en.wikipedia.org/wiki/List_of_Ajax_frameworks 2015</w:t>
      </w:r>
    </w:p>
  </w:footnote>
  <w:footnote w:id="18">
    <w:p w:rsidR="0090573E" w:rsidRPr="00CD4B4D" w:rsidRDefault="0090573E" w:rsidP="00203601">
      <w:pPr>
        <w:pStyle w:val="Textonotapie"/>
        <w:rPr>
          <w:color w:val="000000" w:themeColor="text1"/>
          <w:sz w:val="14"/>
          <w:szCs w:val="14"/>
        </w:rPr>
      </w:pPr>
      <w:r w:rsidRPr="00CD4B4D">
        <w:rPr>
          <w:rStyle w:val="Refdenotaalpie"/>
          <w:color w:val="000000" w:themeColor="text1"/>
          <w:sz w:val="14"/>
          <w:szCs w:val="14"/>
        </w:rPr>
        <w:footnoteRef/>
      </w:r>
      <w:r w:rsidRPr="00CD4B4D">
        <w:rPr>
          <w:color w:val="000000" w:themeColor="text1"/>
          <w:sz w:val="14"/>
          <w:szCs w:val="14"/>
        </w:rPr>
        <w:t xml:space="preserve"> </w:t>
      </w:r>
      <w:r w:rsidRPr="00CD4B4D">
        <w:rPr>
          <w:b/>
          <w:color w:val="000000" w:themeColor="text1"/>
          <w:sz w:val="14"/>
          <w:szCs w:val="14"/>
        </w:rPr>
        <w:t>MDA</w:t>
      </w:r>
      <w:r w:rsidRPr="00CD4B4D">
        <w:rPr>
          <w:color w:val="000000" w:themeColor="text1"/>
          <w:sz w:val="14"/>
          <w:szCs w:val="14"/>
        </w:rPr>
        <w:t xml:space="preserve"> </w:t>
      </w:r>
      <w:hyperlink r:id="rId3" w:history="1">
        <w:r w:rsidRPr="00CD4B4D">
          <w:rPr>
            <w:rStyle w:val="Hipervnculo"/>
            <w:rFonts w:ascii="Arial" w:hAnsi="Arial" w:cs="Arial"/>
            <w:color w:val="000000" w:themeColor="text1"/>
            <w:sz w:val="14"/>
            <w:szCs w:val="14"/>
            <w:shd w:val="clear" w:color="auto" w:fill="FFFFFF"/>
          </w:rPr>
          <w:t>www.omg.org/mda/</w:t>
        </w:r>
      </w:hyperlink>
      <w:r w:rsidRPr="00CD4B4D">
        <w:rPr>
          <w:rFonts w:ascii="Arial" w:hAnsi="Arial" w:cs="Arial"/>
          <w:color w:val="000000" w:themeColor="text1"/>
          <w:sz w:val="14"/>
          <w:szCs w:val="14"/>
          <w:shd w:val="clear" w:color="auto" w:fill="FFFFFF"/>
        </w:rPr>
        <w:t xml:space="preserve"> 2015</w:t>
      </w:r>
    </w:p>
  </w:footnote>
  <w:footnote w:id="19">
    <w:p w:rsidR="0090573E" w:rsidRPr="00CD4B4D" w:rsidRDefault="0090573E" w:rsidP="00203601">
      <w:pPr>
        <w:pStyle w:val="Textonotapie"/>
        <w:rPr>
          <w:color w:val="000000" w:themeColor="text1"/>
          <w:sz w:val="14"/>
          <w:szCs w:val="14"/>
          <w:lang w:val="en-US"/>
        </w:rPr>
      </w:pPr>
      <w:r w:rsidRPr="00127A92">
        <w:rPr>
          <w:rStyle w:val="Refdenotaalpie"/>
          <w:sz w:val="14"/>
          <w:szCs w:val="14"/>
        </w:rPr>
        <w:footnoteRef/>
      </w:r>
      <w:r w:rsidRPr="00127A92">
        <w:rPr>
          <w:b/>
          <w:color w:val="000000" w:themeColor="text1"/>
          <w:sz w:val="14"/>
          <w:szCs w:val="14"/>
          <w:lang w:val="en-US"/>
        </w:rPr>
        <w:t xml:space="preserve"> UML:</w:t>
      </w:r>
      <w:r w:rsidRPr="00127A92">
        <w:rPr>
          <w:color w:val="000000" w:themeColor="text1"/>
          <w:sz w:val="14"/>
          <w:szCs w:val="14"/>
          <w:lang w:val="en-US"/>
        </w:rPr>
        <w:t xml:space="preserve"> </w:t>
      </w:r>
      <w:r>
        <w:fldChar w:fldCharType="begin"/>
      </w:r>
      <w:r w:rsidRPr="0090573E">
        <w:rPr>
          <w:lang w:val="en-US"/>
        </w:rPr>
        <w:instrText>HYPERLINK "http://www.omg.org/spec/UML"</w:instrText>
      </w:r>
      <w:r>
        <w:fldChar w:fldCharType="separate"/>
      </w:r>
      <w:r w:rsidRPr="00127A92">
        <w:rPr>
          <w:rStyle w:val="Hipervnculo"/>
          <w:color w:val="000000" w:themeColor="text1"/>
          <w:sz w:val="14"/>
          <w:szCs w:val="14"/>
          <w:lang w:val="en-US"/>
        </w:rPr>
        <w:t>www.omg.org/spec/UML</w:t>
      </w:r>
      <w:r>
        <w:fldChar w:fldCharType="end"/>
      </w:r>
      <w:r w:rsidRPr="00127A92">
        <w:rPr>
          <w:rFonts w:ascii="Arial" w:hAnsi="Arial" w:cs="Arial"/>
          <w:bCs/>
          <w:color w:val="000000" w:themeColor="text1"/>
          <w:sz w:val="14"/>
          <w:szCs w:val="14"/>
          <w:shd w:val="clear" w:color="auto" w:fill="FFFFFF"/>
          <w:lang w:val="en-US"/>
        </w:rPr>
        <w:t xml:space="preserve"> 2015</w:t>
      </w:r>
    </w:p>
  </w:footnote>
  <w:footnote w:id="20">
    <w:p w:rsidR="0090573E" w:rsidRPr="00127A92" w:rsidRDefault="0090573E" w:rsidP="00203601">
      <w:pPr>
        <w:pStyle w:val="Textonotapie"/>
        <w:rPr>
          <w:color w:val="000000" w:themeColor="text1"/>
          <w:sz w:val="14"/>
          <w:szCs w:val="14"/>
        </w:rPr>
      </w:pPr>
      <w:r w:rsidRPr="004C2EB9">
        <w:rPr>
          <w:rStyle w:val="Refdenotaalpie"/>
          <w:b/>
          <w:color w:val="000000" w:themeColor="text1"/>
          <w:sz w:val="14"/>
          <w:szCs w:val="14"/>
        </w:rPr>
        <w:footnoteRef/>
      </w:r>
      <w:r w:rsidRPr="00127A92">
        <w:rPr>
          <w:b/>
          <w:color w:val="000000" w:themeColor="text1"/>
          <w:sz w:val="14"/>
          <w:szCs w:val="14"/>
        </w:rPr>
        <w:t xml:space="preserve"> OCL:</w:t>
      </w:r>
      <w:r w:rsidRPr="00127A92">
        <w:rPr>
          <w:color w:val="000000" w:themeColor="text1"/>
          <w:sz w:val="14"/>
          <w:szCs w:val="14"/>
        </w:rPr>
        <w:t xml:space="preserve"> </w:t>
      </w:r>
      <w:hyperlink r:id="rId4" w:history="1">
        <w:r w:rsidRPr="00127A92">
          <w:rPr>
            <w:rStyle w:val="Hipervnculo"/>
            <w:rFonts w:ascii="Arial" w:hAnsi="Arial" w:cs="Arial"/>
            <w:color w:val="000000" w:themeColor="text1"/>
            <w:sz w:val="14"/>
            <w:szCs w:val="14"/>
            <w:shd w:val="clear" w:color="auto" w:fill="FFFFFF"/>
          </w:rPr>
          <w:t>www.omg.org/spec/</w:t>
        </w:r>
        <w:r w:rsidRPr="00127A92">
          <w:rPr>
            <w:rStyle w:val="Hipervnculo"/>
            <w:rFonts w:ascii="Arial" w:hAnsi="Arial" w:cs="Arial"/>
            <w:bCs/>
            <w:color w:val="000000" w:themeColor="text1"/>
            <w:sz w:val="14"/>
            <w:szCs w:val="14"/>
            <w:shd w:val="clear" w:color="auto" w:fill="FFFFFF"/>
          </w:rPr>
          <w:t>OCL</w:t>
        </w:r>
      </w:hyperlink>
      <w:r w:rsidRPr="00127A92">
        <w:rPr>
          <w:rFonts w:ascii="Arial" w:hAnsi="Arial" w:cs="Arial"/>
          <w:bCs/>
          <w:color w:val="000000" w:themeColor="text1"/>
          <w:sz w:val="14"/>
          <w:szCs w:val="14"/>
          <w:shd w:val="clear" w:color="auto" w:fill="FFFFFF"/>
        </w:rPr>
        <w:t xml:space="preserve"> 2015</w:t>
      </w:r>
    </w:p>
  </w:footnote>
  <w:footnote w:id="21">
    <w:p w:rsidR="0090573E" w:rsidRPr="00127A92" w:rsidRDefault="0090573E" w:rsidP="00203601">
      <w:pPr>
        <w:pStyle w:val="Textonotapie"/>
        <w:rPr>
          <w:color w:val="000000" w:themeColor="text1"/>
          <w:sz w:val="14"/>
          <w:szCs w:val="14"/>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127A92">
        <w:rPr>
          <w:b/>
          <w:color w:val="000000" w:themeColor="text1"/>
          <w:sz w:val="14"/>
          <w:szCs w:val="14"/>
          <w:lang w:val="en-US"/>
        </w:rPr>
        <w:t>MOF:</w:t>
      </w:r>
      <w:r w:rsidRPr="00127A92">
        <w:rPr>
          <w:color w:val="000000" w:themeColor="text1"/>
          <w:sz w:val="14"/>
          <w:szCs w:val="14"/>
          <w:lang w:val="en-US"/>
        </w:rPr>
        <w:t xml:space="preserve"> </w:t>
      </w:r>
      <w:r>
        <w:fldChar w:fldCharType="begin"/>
      </w:r>
      <w:r w:rsidRPr="0090573E">
        <w:rPr>
          <w:lang w:val="en-US"/>
        </w:rPr>
        <w:instrText>HYPERLINK "http://www.omg.org/mof/"</w:instrText>
      </w:r>
      <w:r>
        <w:fldChar w:fldCharType="separate"/>
      </w:r>
      <w:r w:rsidRPr="00127A92">
        <w:rPr>
          <w:rStyle w:val="Hipervnculo"/>
          <w:rFonts w:ascii="Arial" w:hAnsi="Arial" w:cs="Arial"/>
          <w:color w:val="000000" w:themeColor="text1"/>
          <w:sz w:val="14"/>
          <w:szCs w:val="14"/>
          <w:shd w:val="clear" w:color="auto" w:fill="FFFFFF"/>
          <w:lang w:val="en-US"/>
        </w:rPr>
        <w:t>www.omg.org/</w:t>
      </w:r>
      <w:r w:rsidRPr="00127A92">
        <w:rPr>
          <w:rStyle w:val="Hipervnculo"/>
          <w:rFonts w:ascii="Arial" w:hAnsi="Arial" w:cs="Arial"/>
          <w:bCs/>
          <w:color w:val="000000" w:themeColor="text1"/>
          <w:sz w:val="14"/>
          <w:szCs w:val="14"/>
          <w:shd w:val="clear" w:color="auto" w:fill="FFFFFF"/>
          <w:lang w:val="en-US"/>
        </w:rPr>
        <w:t>mof</w:t>
      </w:r>
      <w:r w:rsidRPr="00127A92">
        <w:rPr>
          <w:rStyle w:val="Hipervnculo"/>
          <w:rFonts w:ascii="Arial" w:hAnsi="Arial" w:cs="Arial"/>
          <w:color w:val="000000" w:themeColor="text1"/>
          <w:sz w:val="14"/>
          <w:szCs w:val="14"/>
          <w:shd w:val="clear" w:color="auto" w:fill="FFFFFF"/>
          <w:lang w:val="en-US"/>
        </w:rPr>
        <w:t>/</w:t>
      </w:r>
      <w:r>
        <w:fldChar w:fldCharType="end"/>
      </w:r>
      <w:r w:rsidRPr="00127A92">
        <w:rPr>
          <w:rFonts w:ascii="Arial" w:hAnsi="Arial" w:cs="Arial"/>
          <w:color w:val="000000" w:themeColor="text1"/>
          <w:sz w:val="14"/>
          <w:szCs w:val="14"/>
          <w:shd w:val="clear" w:color="auto" w:fill="FFFFFF"/>
          <w:lang w:val="en-US"/>
        </w:rPr>
        <w:t xml:space="preserve"> 2015</w:t>
      </w:r>
    </w:p>
  </w:footnote>
  <w:footnote w:id="22">
    <w:p w:rsidR="0090573E" w:rsidRPr="00127A92" w:rsidRDefault="0090573E" w:rsidP="00203601">
      <w:pPr>
        <w:pStyle w:val="Textonotapie"/>
        <w:rPr>
          <w:color w:val="000000" w:themeColor="text1"/>
          <w:sz w:val="16"/>
          <w:szCs w:val="16"/>
          <w:lang w:val="en-US"/>
        </w:rPr>
      </w:pPr>
      <w:r w:rsidRPr="004C2EB9">
        <w:rPr>
          <w:rStyle w:val="Refdenotaalpie"/>
          <w:color w:val="000000" w:themeColor="text1"/>
          <w:sz w:val="14"/>
          <w:szCs w:val="14"/>
        </w:rPr>
        <w:footnoteRef/>
      </w:r>
      <w:r w:rsidRPr="00127A92">
        <w:rPr>
          <w:color w:val="000000" w:themeColor="text1"/>
          <w:sz w:val="14"/>
          <w:szCs w:val="14"/>
          <w:lang w:val="en-US"/>
        </w:rPr>
        <w:t xml:space="preserve"> </w:t>
      </w:r>
      <w:r w:rsidRPr="00127A92">
        <w:rPr>
          <w:b/>
          <w:color w:val="000000" w:themeColor="text1"/>
          <w:sz w:val="14"/>
          <w:szCs w:val="14"/>
          <w:lang w:val="en-US"/>
        </w:rPr>
        <w:t>QVT:</w:t>
      </w:r>
      <w:r w:rsidRPr="00127A92">
        <w:rPr>
          <w:color w:val="000000" w:themeColor="text1"/>
          <w:sz w:val="14"/>
          <w:szCs w:val="14"/>
          <w:lang w:val="en-US"/>
        </w:rPr>
        <w:t xml:space="preserve"> </w:t>
      </w:r>
      <w:r>
        <w:fldChar w:fldCharType="begin"/>
      </w:r>
      <w:r w:rsidRPr="0090573E">
        <w:rPr>
          <w:lang w:val="en-US"/>
        </w:rPr>
        <w:instrText>HYPERLINK "http://www.omg.org/spec/QVT/1.1/"</w:instrText>
      </w:r>
      <w:r>
        <w:fldChar w:fldCharType="separate"/>
      </w:r>
      <w:r w:rsidRPr="00127A92">
        <w:rPr>
          <w:rStyle w:val="Hipervnculo"/>
          <w:rFonts w:ascii="Arial" w:hAnsi="Arial" w:cs="Arial"/>
          <w:color w:val="000000" w:themeColor="text1"/>
          <w:sz w:val="14"/>
          <w:szCs w:val="14"/>
          <w:shd w:val="clear" w:color="auto" w:fill="FFFFFF"/>
          <w:lang w:val="en-US"/>
        </w:rPr>
        <w:t>www.omg.org/spec/</w:t>
      </w:r>
      <w:r w:rsidRPr="00127A92">
        <w:rPr>
          <w:rStyle w:val="Hipervnculo"/>
          <w:rFonts w:ascii="Arial" w:hAnsi="Arial" w:cs="Arial"/>
          <w:bCs/>
          <w:color w:val="000000" w:themeColor="text1"/>
          <w:sz w:val="14"/>
          <w:szCs w:val="14"/>
          <w:shd w:val="clear" w:color="auto" w:fill="FFFFFF"/>
          <w:lang w:val="en-US"/>
        </w:rPr>
        <w:t>QVT</w:t>
      </w:r>
      <w:r w:rsidRPr="00127A92">
        <w:rPr>
          <w:rStyle w:val="Hipervnculo"/>
          <w:rFonts w:ascii="Arial" w:hAnsi="Arial" w:cs="Arial"/>
          <w:color w:val="000000" w:themeColor="text1"/>
          <w:sz w:val="14"/>
          <w:szCs w:val="14"/>
          <w:shd w:val="clear" w:color="auto" w:fill="FFFFFF"/>
          <w:lang w:val="en-US"/>
        </w:rPr>
        <w:t>/1.1/</w:t>
      </w:r>
      <w:r>
        <w:fldChar w:fldCharType="end"/>
      </w:r>
      <w:r w:rsidRPr="00127A92">
        <w:rPr>
          <w:rFonts w:ascii="Arial" w:hAnsi="Arial" w:cs="Arial"/>
          <w:color w:val="000000" w:themeColor="text1"/>
          <w:sz w:val="14"/>
          <w:szCs w:val="14"/>
          <w:shd w:val="clear" w:color="auto" w:fill="FFFFFF"/>
          <w:lang w:val="en-US"/>
        </w:rPr>
        <w:t xml:space="preserve"> 2015</w:t>
      </w:r>
    </w:p>
  </w:footnote>
  <w:footnote w:id="23">
    <w:p w:rsidR="0090573E" w:rsidRPr="00B252FC" w:rsidRDefault="0090573E" w:rsidP="00203601">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9C325C">
        <w:rPr>
          <w:b/>
          <w:color w:val="000000" w:themeColor="text1"/>
          <w:sz w:val="14"/>
          <w:lang w:val="en-US"/>
        </w:rPr>
        <w:t>XSLT:</w:t>
      </w:r>
      <w:r>
        <w:rPr>
          <w:color w:val="000000" w:themeColor="text1"/>
          <w:sz w:val="14"/>
          <w:lang w:val="en-US"/>
        </w:rPr>
        <w:t xml:space="preserve"> </w:t>
      </w:r>
      <w:r>
        <w:fldChar w:fldCharType="begin"/>
      </w:r>
      <w:r w:rsidRPr="0090573E">
        <w:rPr>
          <w:lang w:val="en-US"/>
        </w:rPr>
        <w:instrText>HYPERLINK "http://www.w3.org/TR/xslt20/"</w:instrText>
      </w:r>
      <w:r>
        <w:fldChar w:fldCharType="separate"/>
      </w:r>
      <w:r w:rsidRPr="00B252FC">
        <w:rPr>
          <w:rStyle w:val="Hipervnculo"/>
          <w:color w:val="000000" w:themeColor="text1"/>
          <w:sz w:val="14"/>
          <w:lang w:val="en-US"/>
        </w:rPr>
        <w:t>www.w3.org/TR/xslt20/</w:t>
      </w:r>
      <w:r>
        <w:fldChar w:fldCharType="end"/>
      </w:r>
      <w:r w:rsidRPr="00B252FC">
        <w:rPr>
          <w:color w:val="000000" w:themeColor="text1"/>
          <w:sz w:val="14"/>
          <w:lang w:val="en-US"/>
        </w:rPr>
        <w:t xml:space="preserve"> 2015</w:t>
      </w:r>
    </w:p>
  </w:footnote>
  <w:footnote w:id="24">
    <w:p w:rsidR="0090573E" w:rsidRPr="00B252FC" w:rsidRDefault="0090573E" w:rsidP="00203601">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JET:</w:t>
      </w:r>
      <w:r>
        <w:rPr>
          <w:color w:val="000000" w:themeColor="text1"/>
          <w:sz w:val="14"/>
          <w:lang w:val="en-US"/>
        </w:rPr>
        <w:t xml:space="preserve"> </w:t>
      </w:r>
      <w:r w:rsidRPr="00B252FC">
        <w:rPr>
          <w:color w:val="000000" w:themeColor="text1"/>
          <w:sz w:val="14"/>
          <w:lang w:val="en-US"/>
        </w:rPr>
        <w:t xml:space="preserve"> </w:t>
      </w:r>
      <w:r>
        <w:fldChar w:fldCharType="begin"/>
      </w:r>
      <w:r w:rsidRPr="0090573E">
        <w:rPr>
          <w:lang w:val="en-US"/>
        </w:rPr>
        <w:instrText>HYPERLINK "https://projects.eclipse.org/projects/modeling.m2t.jet"</w:instrText>
      </w:r>
      <w:r>
        <w:fldChar w:fldCharType="separate"/>
      </w:r>
      <w:r w:rsidRPr="00B252FC">
        <w:rPr>
          <w:rStyle w:val="Hipervnculo"/>
          <w:color w:val="000000" w:themeColor="text1"/>
          <w:sz w:val="14"/>
          <w:lang w:val="en-US"/>
        </w:rPr>
        <w:t>https://projects.eclipse.org/projects/modeling.m2t.jet</w:t>
      </w:r>
      <w:r>
        <w:fldChar w:fldCharType="end"/>
      </w:r>
      <w:r w:rsidRPr="00B252FC">
        <w:rPr>
          <w:color w:val="000000" w:themeColor="text1"/>
          <w:sz w:val="14"/>
          <w:lang w:val="en-US"/>
        </w:rPr>
        <w:t xml:space="preserve"> 2015</w:t>
      </w:r>
    </w:p>
  </w:footnote>
  <w:footnote w:id="25">
    <w:p w:rsidR="0090573E" w:rsidRPr="00B252FC" w:rsidRDefault="0090573E" w:rsidP="00203601">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XPAND:</w:t>
      </w:r>
      <w:r w:rsidRPr="00B252FC">
        <w:rPr>
          <w:color w:val="000000" w:themeColor="text1"/>
          <w:sz w:val="14"/>
          <w:lang w:val="en-US"/>
        </w:rPr>
        <w:t xml:space="preserve"> </w:t>
      </w:r>
      <w:r>
        <w:fldChar w:fldCharType="begin"/>
      </w:r>
      <w:r w:rsidRPr="0090573E">
        <w:rPr>
          <w:lang w:val="en-US"/>
        </w:rPr>
        <w:instrText>HYPERLINK "https://eclipse.org/modeling/m2t/?project=xpand"</w:instrText>
      </w:r>
      <w:r>
        <w:fldChar w:fldCharType="separate"/>
      </w:r>
      <w:r w:rsidRPr="00B252FC">
        <w:rPr>
          <w:rStyle w:val="Hipervnculo"/>
          <w:color w:val="000000" w:themeColor="text1"/>
          <w:sz w:val="14"/>
          <w:lang w:val="en-US"/>
        </w:rPr>
        <w:t>https://eclipse.org/modeling/m2t/?project=xpand</w:t>
      </w:r>
      <w:r>
        <w:fldChar w:fldCharType="end"/>
      </w:r>
      <w:r w:rsidRPr="00B252FC">
        <w:rPr>
          <w:color w:val="000000" w:themeColor="text1"/>
          <w:sz w:val="14"/>
          <w:lang w:val="en-US"/>
        </w:rPr>
        <w:t xml:space="preserve"> 2015</w:t>
      </w:r>
    </w:p>
  </w:footnote>
  <w:footnote w:id="26">
    <w:p w:rsidR="0090573E" w:rsidRPr="00B252FC" w:rsidRDefault="0090573E" w:rsidP="00203601">
      <w:pPr>
        <w:pStyle w:val="Textonotapie"/>
        <w:rPr>
          <w:color w:val="000000" w:themeColor="text1"/>
          <w:sz w:val="14"/>
          <w:lang w:val="en-US"/>
        </w:rPr>
      </w:pPr>
      <w:r w:rsidRPr="00613C0E">
        <w:rPr>
          <w:rStyle w:val="Refdenotaalpie"/>
          <w:color w:val="000000" w:themeColor="text1"/>
          <w:sz w:val="14"/>
        </w:rPr>
        <w:footnoteRef/>
      </w:r>
      <w:r w:rsidRPr="009C325C">
        <w:rPr>
          <w:b/>
          <w:color w:val="000000" w:themeColor="text1"/>
          <w:sz w:val="14"/>
          <w:lang w:val="en-US"/>
        </w:rPr>
        <w:t>MOFScript:</w:t>
      </w:r>
      <w:r w:rsidRPr="00B252FC">
        <w:rPr>
          <w:color w:val="000000" w:themeColor="text1"/>
          <w:sz w:val="14"/>
          <w:lang w:val="en-US"/>
        </w:rPr>
        <w:t xml:space="preserve"> </w:t>
      </w:r>
      <w:r>
        <w:fldChar w:fldCharType="begin"/>
      </w:r>
      <w:r w:rsidRPr="0090573E">
        <w:rPr>
          <w:lang w:val="en-US"/>
        </w:rPr>
        <w:instrText>HYPERLINK "https://eclipse.org/gmt/mofscript/"</w:instrText>
      </w:r>
      <w:r>
        <w:fldChar w:fldCharType="separate"/>
      </w:r>
      <w:r w:rsidRPr="00B252FC">
        <w:rPr>
          <w:rStyle w:val="Hipervnculo"/>
          <w:color w:val="000000" w:themeColor="text1"/>
          <w:sz w:val="14"/>
          <w:lang w:val="en-US"/>
        </w:rPr>
        <w:t>https://eclipse.org/gmt/mofscript/</w:t>
      </w:r>
      <w:r>
        <w:fldChar w:fldCharType="end"/>
      </w:r>
      <w:r w:rsidRPr="00B252FC">
        <w:rPr>
          <w:color w:val="000000" w:themeColor="text1"/>
          <w:sz w:val="14"/>
          <w:lang w:val="en-US"/>
        </w:rPr>
        <w:t xml:space="preserve"> 2015</w:t>
      </w:r>
    </w:p>
  </w:footnote>
  <w:footnote w:id="27">
    <w:p w:rsidR="0090573E" w:rsidRPr="00B252FC" w:rsidRDefault="0090573E" w:rsidP="00203601">
      <w:pPr>
        <w:pStyle w:val="Textonotapie"/>
        <w:rPr>
          <w:color w:val="000000" w:themeColor="text1"/>
          <w:sz w:val="14"/>
          <w:lang w:val="en-US"/>
        </w:rPr>
      </w:pPr>
      <w:r w:rsidRPr="00613C0E">
        <w:rPr>
          <w:rStyle w:val="Refdenotaalpie"/>
          <w:color w:val="000000" w:themeColor="text1"/>
          <w:sz w:val="14"/>
        </w:rPr>
        <w:footnoteRef/>
      </w:r>
      <w:r w:rsidRPr="00B252FC">
        <w:rPr>
          <w:color w:val="000000" w:themeColor="text1"/>
          <w:sz w:val="14"/>
          <w:lang w:val="en-US"/>
        </w:rPr>
        <w:t xml:space="preserve"> </w:t>
      </w:r>
      <w:r w:rsidRPr="009C325C">
        <w:rPr>
          <w:b/>
          <w:color w:val="000000" w:themeColor="text1"/>
          <w:sz w:val="14"/>
          <w:lang w:val="en-US"/>
        </w:rPr>
        <w:t>Acceleo:</w:t>
      </w:r>
      <w:r>
        <w:rPr>
          <w:color w:val="000000" w:themeColor="text1"/>
          <w:sz w:val="14"/>
          <w:lang w:val="en-US"/>
        </w:rPr>
        <w:t xml:space="preserve"> </w:t>
      </w:r>
      <w:r>
        <w:fldChar w:fldCharType="begin"/>
      </w:r>
      <w:r w:rsidRPr="0090573E">
        <w:rPr>
          <w:lang w:val="en-US"/>
        </w:rPr>
        <w:instrText>HYPERLINK "http://www.acceleo.org/"</w:instrText>
      </w:r>
      <w:r>
        <w:fldChar w:fldCharType="separate"/>
      </w:r>
      <w:r w:rsidRPr="00B252FC">
        <w:rPr>
          <w:rStyle w:val="Hipervnculo"/>
          <w:color w:val="000000" w:themeColor="text1"/>
          <w:sz w:val="14"/>
          <w:lang w:val="en-US"/>
        </w:rPr>
        <w:t>www.acceleo.org/</w:t>
      </w:r>
      <w:r>
        <w:fldChar w:fldCharType="end"/>
      </w:r>
      <w:r w:rsidRPr="00B252FC">
        <w:rPr>
          <w:color w:val="000000" w:themeColor="text1"/>
          <w:sz w:val="14"/>
          <w:lang w:val="en-US"/>
        </w:rPr>
        <w:t xml:space="preserve"> 2015</w:t>
      </w:r>
    </w:p>
  </w:footnote>
  <w:footnote w:id="28">
    <w:p w:rsidR="0090573E" w:rsidRPr="00E17C26" w:rsidRDefault="0090573E" w:rsidP="00203601">
      <w:pPr>
        <w:pStyle w:val="Textonotapie"/>
        <w:rPr>
          <w:color w:val="000000" w:themeColor="text1"/>
          <w:sz w:val="14"/>
          <w:lang w:val="en-US"/>
        </w:rPr>
      </w:pPr>
      <w:r w:rsidRPr="001748C7">
        <w:rPr>
          <w:rStyle w:val="Refdenotaalpie"/>
          <w:color w:val="000000" w:themeColor="text1"/>
          <w:sz w:val="14"/>
        </w:rPr>
        <w:footnoteRef/>
      </w:r>
      <w:r w:rsidRPr="001748C7">
        <w:rPr>
          <w:b/>
          <w:color w:val="000000" w:themeColor="text1"/>
          <w:sz w:val="14"/>
          <w:lang w:val="en-US"/>
        </w:rPr>
        <w:t xml:space="preserve"> Google Web Toolkit: </w:t>
      </w:r>
      <w:r>
        <w:fldChar w:fldCharType="begin"/>
      </w:r>
      <w:r w:rsidRPr="0090573E">
        <w:rPr>
          <w:lang w:val="en-US"/>
        </w:rPr>
        <w:instrText>HYPERLINK "http://www.gwtproject.org/"</w:instrText>
      </w:r>
      <w:r>
        <w:fldChar w:fldCharType="separate"/>
      </w:r>
      <w:r w:rsidRPr="001748C7">
        <w:rPr>
          <w:rStyle w:val="Hipervnculo"/>
          <w:color w:val="000000" w:themeColor="text1"/>
          <w:sz w:val="14"/>
          <w:lang w:val="en-US"/>
        </w:rPr>
        <w:t>http://www.gwtproject.org/</w:t>
      </w:r>
      <w:r>
        <w:fldChar w:fldCharType="end"/>
      </w:r>
      <w:r w:rsidRPr="001748C7">
        <w:rPr>
          <w:color w:val="000000" w:themeColor="text1"/>
          <w:sz w:val="14"/>
          <w:lang w:val="en-US"/>
        </w:rPr>
        <w:t xml:space="preserve"> 2015</w:t>
      </w:r>
    </w:p>
  </w:footnote>
  <w:footnote w:id="29">
    <w:p w:rsidR="0090573E" w:rsidRPr="00AE4686" w:rsidRDefault="0090573E" w:rsidP="00203601">
      <w:pPr>
        <w:pStyle w:val="Textonotapie"/>
        <w:rPr>
          <w:rFonts w:ascii="Times New Roman" w:hAnsi="Times New Roman" w:cs="Times New Roman"/>
          <w:sz w:val="14"/>
          <w:szCs w:val="14"/>
          <w:lang w:val="en-US"/>
        </w:rPr>
      </w:pPr>
      <w:r w:rsidRPr="00AE4686">
        <w:rPr>
          <w:rStyle w:val="Refdenotaalpie"/>
          <w:rFonts w:ascii="Times New Roman" w:hAnsi="Times New Roman" w:cs="Times New Roman"/>
          <w:sz w:val="14"/>
          <w:szCs w:val="14"/>
        </w:rPr>
        <w:footnoteRef/>
      </w:r>
      <w:r w:rsidRPr="00AE4686">
        <w:rPr>
          <w:rFonts w:ascii="Times New Roman" w:hAnsi="Times New Roman" w:cs="Times New Roman"/>
          <w:b/>
          <w:sz w:val="14"/>
          <w:szCs w:val="14"/>
          <w:lang w:val="en-US"/>
        </w:rPr>
        <w:t>OpenLaszlo:</w:t>
      </w:r>
      <w:r w:rsidRPr="00AE4686">
        <w:rPr>
          <w:rFonts w:ascii="Times New Roman" w:hAnsi="Times New Roman" w:cs="Times New Roman"/>
          <w:sz w:val="14"/>
          <w:szCs w:val="14"/>
          <w:lang w:val="en-US"/>
        </w:rPr>
        <w:t xml:space="preserve">  </w:t>
      </w:r>
      <w:r>
        <w:fldChar w:fldCharType="begin"/>
      </w:r>
      <w:r w:rsidRPr="0090573E">
        <w:rPr>
          <w:lang w:val="en-US"/>
        </w:rPr>
        <w:instrText>HYPERLINK "http://www.openlaszlo.org/"</w:instrText>
      </w:r>
      <w:r>
        <w:fldChar w:fldCharType="separate"/>
      </w:r>
      <w:r w:rsidRPr="00AE4686">
        <w:rPr>
          <w:rStyle w:val="Hipervnculo"/>
          <w:rFonts w:ascii="Times New Roman" w:hAnsi="Times New Roman" w:cs="Times New Roman"/>
          <w:color w:val="000000" w:themeColor="text1"/>
          <w:sz w:val="14"/>
          <w:szCs w:val="14"/>
          <w:lang w:val="en-US"/>
        </w:rPr>
        <w:t>http://www.openlaszlo.org/</w:t>
      </w:r>
      <w:r>
        <w:fldChar w:fldCharType="end"/>
      </w:r>
      <w:r w:rsidRPr="00AE4686">
        <w:rPr>
          <w:sz w:val="14"/>
          <w:szCs w:val="14"/>
          <w:lang w:val="en-US"/>
        </w:rPr>
        <w:t xml:space="preserve">  2015</w:t>
      </w:r>
    </w:p>
  </w:footnote>
  <w:footnote w:id="30">
    <w:p w:rsidR="0090573E" w:rsidRPr="008A6D12" w:rsidRDefault="0090573E" w:rsidP="00203601">
      <w:pPr>
        <w:pStyle w:val="Textonotapie"/>
        <w:rPr>
          <w:rFonts w:cstheme="minorHAnsi"/>
          <w:sz w:val="16"/>
          <w:szCs w:val="16"/>
          <w:lang w:val="en-US"/>
        </w:rPr>
      </w:pPr>
      <w:r w:rsidRPr="001748C7">
        <w:rPr>
          <w:rStyle w:val="Refdenotaalpie"/>
          <w:rFonts w:cstheme="minorHAnsi"/>
          <w:b/>
          <w:sz w:val="14"/>
          <w:szCs w:val="16"/>
        </w:rPr>
        <w:footnoteRef/>
      </w:r>
      <w:r w:rsidRPr="001748C7">
        <w:rPr>
          <w:rFonts w:cstheme="minorHAnsi"/>
          <w:b/>
          <w:sz w:val="14"/>
          <w:szCs w:val="16"/>
          <w:lang w:val="en-US"/>
        </w:rPr>
        <w:t xml:space="preserve"> </w:t>
      </w:r>
      <w:r>
        <w:rPr>
          <w:rFonts w:cstheme="minorHAnsi"/>
          <w:b/>
          <w:sz w:val="14"/>
          <w:szCs w:val="16"/>
          <w:lang w:val="en-US"/>
        </w:rPr>
        <w:t>Interaction Design Foundation</w:t>
      </w:r>
      <w:r w:rsidRPr="001748C7">
        <w:rPr>
          <w:rFonts w:cstheme="minorHAnsi"/>
          <w:b/>
          <w:sz w:val="14"/>
          <w:szCs w:val="16"/>
          <w:lang w:val="en-US"/>
        </w:rPr>
        <w:t>:</w:t>
      </w:r>
      <w:r>
        <w:rPr>
          <w:rFonts w:cstheme="minorHAnsi"/>
          <w:b/>
          <w:sz w:val="14"/>
          <w:szCs w:val="16"/>
          <w:lang w:val="en-US"/>
        </w:rPr>
        <w:t xml:space="preserve"> </w:t>
      </w:r>
      <w:r>
        <w:fldChar w:fldCharType="begin"/>
      </w:r>
      <w:r w:rsidRPr="0090573E">
        <w:rPr>
          <w:lang w:val="en-US"/>
        </w:rPr>
        <w:instrText>HYPERLINK "http://www.interaction-design.org/encyclopedia/human_computer_interaction_hci.html"</w:instrText>
      </w:r>
      <w:r>
        <w:fldChar w:fldCharType="separate"/>
      </w:r>
      <w:r w:rsidRPr="001748C7">
        <w:rPr>
          <w:rStyle w:val="Hipervnculo"/>
          <w:rFonts w:cstheme="minorHAnsi"/>
          <w:color w:val="000000" w:themeColor="text1"/>
          <w:sz w:val="14"/>
          <w:szCs w:val="16"/>
          <w:lang w:val="en-US"/>
        </w:rPr>
        <w:t>http://www.interaction-design.org/encyclopedia/human_computer_interaction_hci.html</w:t>
      </w:r>
      <w:r>
        <w:fldChar w:fldCharType="end"/>
      </w:r>
      <w:r w:rsidRPr="001748C7">
        <w:rPr>
          <w:rFonts w:cstheme="minorHAnsi"/>
          <w:sz w:val="14"/>
          <w:szCs w:val="16"/>
          <w:lang w:val="en-US"/>
        </w:rPr>
        <w:t xml:space="preserve"> 2015</w:t>
      </w:r>
    </w:p>
  </w:footnote>
  <w:footnote w:id="31">
    <w:p w:rsidR="0090573E" w:rsidRPr="001041DD" w:rsidRDefault="0090573E" w:rsidP="00203601">
      <w:pPr>
        <w:pStyle w:val="Textonotapie"/>
        <w:rPr>
          <w:color w:val="000000" w:themeColor="text1"/>
          <w:sz w:val="14"/>
          <w:lang w:val="en-US"/>
        </w:rPr>
      </w:pPr>
      <w:r w:rsidRPr="001748C7">
        <w:rPr>
          <w:rStyle w:val="Refdenotaalpie"/>
          <w:color w:val="000000" w:themeColor="text1"/>
          <w:sz w:val="14"/>
        </w:rPr>
        <w:footnoteRef/>
      </w:r>
      <w:r w:rsidRPr="001748C7">
        <w:rPr>
          <w:color w:val="000000" w:themeColor="text1"/>
          <w:sz w:val="14"/>
          <w:lang w:val="en-US"/>
        </w:rPr>
        <w:t xml:space="preserve"> </w:t>
      </w:r>
      <w:r w:rsidRPr="001748C7">
        <w:rPr>
          <w:b/>
          <w:color w:val="000000" w:themeColor="text1"/>
          <w:sz w:val="14"/>
          <w:lang w:val="en-US"/>
        </w:rPr>
        <w:t>WebRatio:</w:t>
      </w:r>
      <w:r w:rsidRPr="001748C7">
        <w:rPr>
          <w:color w:val="000000" w:themeColor="text1"/>
          <w:sz w:val="14"/>
          <w:lang w:val="en-US"/>
        </w:rPr>
        <w:t xml:space="preserve"> </w:t>
      </w:r>
      <w:r>
        <w:fldChar w:fldCharType="begin"/>
      </w:r>
      <w:r w:rsidRPr="0090573E">
        <w:rPr>
          <w:lang w:val="en-US"/>
        </w:rPr>
        <w:instrText>HYPERLINK "http://www.webratio.com/site/content/es/home"</w:instrText>
      </w:r>
      <w:r>
        <w:fldChar w:fldCharType="separate"/>
      </w:r>
      <w:r w:rsidRPr="001748C7">
        <w:rPr>
          <w:rStyle w:val="Hipervnculo"/>
          <w:color w:val="000000" w:themeColor="text1"/>
          <w:sz w:val="14"/>
          <w:lang w:val="en-US"/>
        </w:rPr>
        <w:t>http://www.webratio.com/site/content/es/home</w:t>
      </w:r>
      <w:r>
        <w:fldChar w:fldCharType="end"/>
      </w:r>
      <w:r w:rsidRPr="001748C7">
        <w:rPr>
          <w:color w:val="000000" w:themeColor="text1"/>
          <w:sz w:val="14"/>
          <w:lang w:val="en-US"/>
        </w:rPr>
        <w:t xml:space="preserve"> 2015</w:t>
      </w:r>
    </w:p>
  </w:footnote>
  <w:footnote w:id="32">
    <w:p w:rsidR="0090573E" w:rsidRPr="008E6977" w:rsidRDefault="0090573E" w:rsidP="00203601">
      <w:pPr>
        <w:pStyle w:val="Textonotapie"/>
        <w:rPr>
          <w:color w:val="000000" w:themeColor="text1"/>
          <w:sz w:val="14"/>
        </w:rPr>
      </w:pPr>
      <w:r w:rsidRPr="008E6977">
        <w:rPr>
          <w:rStyle w:val="Refdenotaalpie"/>
          <w:color w:val="000000" w:themeColor="text1"/>
          <w:sz w:val="14"/>
        </w:rPr>
        <w:footnoteRef/>
      </w:r>
      <w:r w:rsidRPr="008E6977">
        <w:rPr>
          <w:color w:val="000000" w:themeColor="text1"/>
          <w:sz w:val="14"/>
        </w:rPr>
        <w:t xml:space="preserve"> </w:t>
      </w:r>
      <w:r w:rsidRPr="008E6977">
        <w:rPr>
          <w:b/>
          <w:color w:val="000000" w:themeColor="text1"/>
          <w:sz w:val="14"/>
        </w:rPr>
        <w:t xml:space="preserve">No Magic: </w:t>
      </w:r>
      <w:hyperlink r:id="rId5" w:history="1">
        <w:r w:rsidRPr="008E6977">
          <w:rPr>
            <w:rStyle w:val="Hipervnculo"/>
            <w:color w:val="000000" w:themeColor="text1"/>
            <w:sz w:val="14"/>
          </w:rPr>
          <w:t>http://www.nomagic.com/products/magicdraw.html</w:t>
        </w:r>
      </w:hyperlink>
      <w:r w:rsidRPr="008E6977">
        <w:rPr>
          <w:color w:val="000000" w:themeColor="text1"/>
          <w:sz w:val="14"/>
        </w:rPr>
        <w:t xml:space="preserve"> 2015</w:t>
      </w:r>
    </w:p>
  </w:footnote>
  <w:footnote w:id="33">
    <w:p w:rsidR="0090573E" w:rsidRPr="008E6977" w:rsidRDefault="0090573E" w:rsidP="00203601">
      <w:pPr>
        <w:pStyle w:val="Textonotapie"/>
        <w:rPr>
          <w:color w:val="000000" w:themeColor="text1"/>
          <w:lang w:val="en-US"/>
        </w:rPr>
      </w:pPr>
      <w:r w:rsidRPr="008E6977">
        <w:rPr>
          <w:rStyle w:val="Refdenotaalpie"/>
          <w:b/>
          <w:color w:val="000000" w:themeColor="text1"/>
          <w:sz w:val="14"/>
        </w:rPr>
        <w:footnoteRef/>
      </w:r>
      <w:r w:rsidRPr="008E6977">
        <w:rPr>
          <w:b/>
          <w:color w:val="000000" w:themeColor="text1"/>
          <w:sz w:val="14"/>
          <w:lang w:val="en-US"/>
        </w:rPr>
        <w:t xml:space="preserve"> Eclipse Modelling Framwwork: </w:t>
      </w:r>
      <w:r>
        <w:fldChar w:fldCharType="begin"/>
      </w:r>
      <w:r w:rsidRPr="0090573E">
        <w:rPr>
          <w:lang w:val="en-US"/>
        </w:rPr>
        <w:instrText>HYPERLINK "https://www.eclipse.org/modeling/emf"</w:instrText>
      </w:r>
      <w:r>
        <w:fldChar w:fldCharType="separate"/>
      </w:r>
      <w:r w:rsidRPr="008E6977">
        <w:rPr>
          <w:rStyle w:val="Hipervnculo"/>
          <w:color w:val="000000" w:themeColor="text1"/>
          <w:sz w:val="14"/>
          <w:lang w:val="en-US"/>
        </w:rPr>
        <w:t>https://www.eclipse.org/modeling/emf</w:t>
      </w:r>
      <w:r>
        <w:fldChar w:fldCharType="end"/>
      </w:r>
      <w:r w:rsidRPr="008E6977">
        <w:rPr>
          <w:color w:val="000000" w:themeColor="text1"/>
          <w:sz w:val="14"/>
          <w:lang w:val="en-US"/>
        </w:rPr>
        <w:t xml:space="preserve"> 2015</w:t>
      </w:r>
    </w:p>
  </w:footnote>
  <w:footnote w:id="34">
    <w:p w:rsidR="0090573E" w:rsidRPr="0065625E" w:rsidRDefault="0090573E" w:rsidP="00203601">
      <w:pPr>
        <w:pStyle w:val="Textonotapie"/>
        <w:rPr>
          <w:sz w:val="14"/>
        </w:rPr>
      </w:pPr>
      <w:r w:rsidRPr="008E6977">
        <w:rPr>
          <w:rStyle w:val="Refdenotaalpie"/>
          <w:color w:val="000000" w:themeColor="text1"/>
          <w:sz w:val="14"/>
        </w:rPr>
        <w:footnoteRef/>
      </w:r>
      <w:r w:rsidRPr="008E6977">
        <w:rPr>
          <w:color w:val="000000" w:themeColor="text1"/>
          <w:sz w:val="14"/>
        </w:rPr>
        <w:t xml:space="preserve"> </w:t>
      </w:r>
      <w:r w:rsidRPr="008E6977">
        <w:rPr>
          <w:b/>
          <w:color w:val="000000" w:themeColor="text1"/>
          <w:sz w:val="14"/>
        </w:rPr>
        <w:t>Acceleo:</w:t>
      </w:r>
      <w:r w:rsidRPr="008E6977">
        <w:rPr>
          <w:color w:val="000000" w:themeColor="text1"/>
          <w:sz w:val="14"/>
        </w:rPr>
        <w:t xml:space="preserve"> </w:t>
      </w:r>
      <w:hyperlink r:id="rId6" w:history="1">
        <w:r w:rsidRPr="008E6977">
          <w:rPr>
            <w:rStyle w:val="Hipervnculo"/>
            <w:color w:val="000000" w:themeColor="text1"/>
            <w:sz w:val="14"/>
          </w:rPr>
          <w:t>https://eclipse.org/acceleo</w:t>
        </w:r>
      </w:hyperlink>
      <w:r w:rsidRPr="008E6977">
        <w:rPr>
          <w:color w:val="000000" w:themeColor="text1"/>
          <w:sz w:val="14"/>
        </w:rPr>
        <w:t xml:space="preserve"> 2015</w:t>
      </w:r>
    </w:p>
  </w:footnote>
  <w:footnote w:id="35">
    <w:p w:rsidR="0090573E" w:rsidRPr="00B44222" w:rsidRDefault="0090573E" w:rsidP="00203601">
      <w:pPr>
        <w:pStyle w:val="Textonotapie"/>
        <w:rPr>
          <w:color w:val="000000" w:themeColor="text1"/>
          <w:sz w:val="14"/>
        </w:rPr>
      </w:pPr>
      <w:r w:rsidRPr="00B44222">
        <w:rPr>
          <w:rStyle w:val="Refdenotaalpie"/>
          <w:color w:val="000000" w:themeColor="text1"/>
          <w:sz w:val="14"/>
        </w:rPr>
        <w:footnoteRef/>
      </w:r>
      <w:r w:rsidRPr="00B44222">
        <w:rPr>
          <w:color w:val="000000" w:themeColor="text1"/>
          <w:sz w:val="14"/>
        </w:rPr>
        <w:t xml:space="preserve"> </w:t>
      </w:r>
      <w:r w:rsidRPr="00B44222">
        <w:rPr>
          <w:b/>
          <w:color w:val="000000" w:themeColor="text1"/>
          <w:sz w:val="14"/>
        </w:rPr>
        <w:t>Ecore:</w:t>
      </w:r>
      <w:r w:rsidRPr="00B44222">
        <w:rPr>
          <w:color w:val="000000" w:themeColor="text1"/>
          <w:sz w:val="14"/>
        </w:rPr>
        <w:t xml:space="preserve"> Metamodelo nativo que forma parte del  core del EMF para describir a los modelos</w:t>
      </w:r>
    </w:p>
  </w:footnote>
  <w:footnote w:id="36">
    <w:p w:rsidR="0090573E" w:rsidRPr="00E27FDC" w:rsidRDefault="0090573E" w:rsidP="001A4EC2">
      <w:pPr>
        <w:pStyle w:val="Textonotapie"/>
        <w:rPr>
          <w:color w:val="000000" w:themeColor="text1"/>
          <w:sz w:val="14"/>
          <w:szCs w:val="14"/>
          <w:lang w:val="en-US"/>
        </w:rPr>
      </w:pPr>
      <w:r w:rsidRPr="00E27FDC">
        <w:rPr>
          <w:rStyle w:val="Refdenotaalpie"/>
          <w:color w:val="000000" w:themeColor="text1"/>
          <w:sz w:val="14"/>
          <w:szCs w:val="14"/>
        </w:rPr>
        <w:footnoteRef/>
      </w:r>
      <w:r w:rsidRPr="00E27FDC">
        <w:rPr>
          <w:color w:val="000000" w:themeColor="text1"/>
          <w:sz w:val="14"/>
          <w:szCs w:val="14"/>
          <w:lang w:val="en-US"/>
        </w:rPr>
        <w:t xml:space="preserve"> CLOC: </w:t>
      </w:r>
      <w:r>
        <w:fldChar w:fldCharType="begin"/>
      </w:r>
      <w:r w:rsidRPr="0090573E">
        <w:rPr>
          <w:lang w:val="en-US"/>
        </w:rPr>
        <w:instrText>HYPERLINK "http://cloc.sourceforge.net/"</w:instrText>
      </w:r>
      <w:r>
        <w:fldChar w:fldCharType="separate"/>
      </w:r>
      <w:r w:rsidRPr="00E27FDC">
        <w:rPr>
          <w:rStyle w:val="Hipervnculo"/>
          <w:color w:val="000000" w:themeColor="text1"/>
          <w:sz w:val="14"/>
          <w:szCs w:val="14"/>
          <w:lang w:val="en-US"/>
        </w:rPr>
        <w:t>http://cloc.sourceforge.net/</w:t>
      </w:r>
      <w:r>
        <w:fldChar w:fldCharType="end"/>
      </w:r>
      <w:r w:rsidRPr="00E27FDC">
        <w:rPr>
          <w:color w:val="000000" w:themeColor="text1"/>
          <w:sz w:val="14"/>
          <w:szCs w:val="14"/>
          <w:lang w:val="en-US"/>
        </w:rPr>
        <w:t xml:space="preserve"> 2015</w:t>
      </w:r>
    </w:p>
  </w:footnote>
  <w:footnote w:id="37">
    <w:p w:rsidR="0090573E" w:rsidRPr="003C01C1" w:rsidRDefault="0090573E" w:rsidP="00C30870">
      <w:pPr>
        <w:pStyle w:val="Textonotapie"/>
        <w:rPr>
          <w:b/>
          <w:bCs/>
          <w:color w:val="000000" w:themeColor="text1"/>
          <w:sz w:val="14"/>
          <w:lang w:val="en-US"/>
        </w:rPr>
      </w:pPr>
      <w:r w:rsidRPr="00FE7AEC">
        <w:rPr>
          <w:rStyle w:val="Refdenotaalpie"/>
          <w:color w:val="000000" w:themeColor="text1"/>
          <w:sz w:val="14"/>
        </w:rPr>
        <w:footnoteRef/>
      </w:r>
      <w:r w:rsidRPr="003C01C1">
        <w:rPr>
          <w:color w:val="000000" w:themeColor="text1"/>
          <w:sz w:val="14"/>
          <w:lang w:val="en-US"/>
        </w:rPr>
        <w:t xml:space="preserve"> </w:t>
      </w:r>
      <w:r w:rsidRPr="003C01C1">
        <w:rPr>
          <w:b/>
          <w:bCs/>
          <w:color w:val="000000" w:themeColor="text1"/>
          <w:sz w:val="14"/>
          <w:lang w:val="en-US"/>
        </w:rPr>
        <w:t>jQuery UI 1.11 API Documentation:</w:t>
      </w:r>
      <w:r w:rsidRPr="003C01C1">
        <w:rPr>
          <w:color w:val="000000" w:themeColor="text1"/>
          <w:sz w:val="14"/>
          <w:lang w:val="en-US"/>
        </w:rPr>
        <w:t xml:space="preserve">  </w:t>
      </w:r>
      <w:r>
        <w:fldChar w:fldCharType="begin"/>
      </w:r>
      <w:r w:rsidRPr="0090573E">
        <w:rPr>
          <w:lang w:val="en-US"/>
        </w:rPr>
        <w:instrText>HYPERLINK "http://api.jqueryui.com/"</w:instrText>
      </w:r>
      <w:r>
        <w:fldChar w:fldCharType="separate"/>
      </w:r>
      <w:r w:rsidRPr="003C01C1">
        <w:rPr>
          <w:rStyle w:val="Hipervnculo"/>
          <w:color w:val="000000" w:themeColor="text1"/>
          <w:sz w:val="14"/>
          <w:lang w:val="en-US"/>
        </w:rPr>
        <w:t>http://api.jqueryui.com/</w:t>
      </w:r>
      <w:r>
        <w:fldChar w:fldCharType="end"/>
      </w:r>
      <w:r w:rsidRPr="003C01C1">
        <w:rPr>
          <w:color w:val="000000" w:themeColor="text1"/>
          <w:sz w:val="14"/>
          <w:lang w:val="en-US"/>
        </w:rPr>
        <w:t xml:space="preserve"> 2015</w:t>
      </w:r>
    </w:p>
  </w:footnote>
  <w:footnote w:id="38">
    <w:p w:rsidR="0090573E" w:rsidRPr="00D56AEE" w:rsidRDefault="0090573E" w:rsidP="00C30870">
      <w:pPr>
        <w:pStyle w:val="Textonotapie"/>
        <w:rPr>
          <w:color w:val="000000" w:themeColor="text1"/>
          <w:sz w:val="14"/>
          <w:lang w:val="en-US"/>
        </w:rPr>
      </w:pPr>
      <w:r w:rsidRPr="00D56AEE">
        <w:rPr>
          <w:rStyle w:val="Refdenotaalpie"/>
          <w:color w:val="000000" w:themeColor="text1"/>
          <w:sz w:val="14"/>
        </w:rPr>
        <w:footnoteRef/>
      </w:r>
      <w:r w:rsidRPr="00D56AEE">
        <w:rPr>
          <w:color w:val="000000" w:themeColor="text1"/>
          <w:sz w:val="14"/>
          <w:lang w:val="en-US"/>
        </w:rPr>
        <w:t xml:space="preserve"> </w:t>
      </w:r>
      <w:r w:rsidRPr="00D56AEE">
        <w:rPr>
          <w:b/>
          <w:color w:val="000000" w:themeColor="text1"/>
          <w:sz w:val="14"/>
          <w:lang w:val="en-US"/>
        </w:rPr>
        <w:t>jQuery Validation Plugin:</w:t>
      </w:r>
      <w:r w:rsidRPr="00D56AEE">
        <w:rPr>
          <w:color w:val="000000" w:themeColor="text1"/>
          <w:sz w:val="14"/>
          <w:lang w:val="en-US"/>
        </w:rPr>
        <w:t xml:space="preserve"> </w:t>
      </w:r>
      <w:r>
        <w:fldChar w:fldCharType="begin"/>
      </w:r>
      <w:r w:rsidRPr="0090573E">
        <w:rPr>
          <w:lang w:val="en-US"/>
        </w:rPr>
        <w:instrText>HYPERLINK "http://jqueryvalidation.org/"</w:instrText>
      </w:r>
      <w:r>
        <w:fldChar w:fldCharType="separate"/>
      </w:r>
      <w:r w:rsidRPr="00D56AEE">
        <w:rPr>
          <w:rStyle w:val="Hipervnculo"/>
          <w:color w:val="000000" w:themeColor="text1"/>
          <w:sz w:val="14"/>
          <w:lang w:val="en-US"/>
        </w:rPr>
        <w:t>http://jqueryvalidation.org/</w:t>
      </w:r>
      <w:r>
        <w:fldChar w:fldCharType="end"/>
      </w:r>
      <w:r w:rsidRPr="00D56AEE">
        <w:rPr>
          <w:color w:val="000000" w:themeColor="text1"/>
          <w:sz w:val="14"/>
          <w:lang w:val="en-US"/>
        </w:rPr>
        <w:t xml:space="preserve"> 2015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51E8F7A"/>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F53EB2"/>
    <w:multiLevelType w:val="hybridMultilevel"/>
    <w:tmpl w:val="40E890C0"/>
    <w:lvl w:ilvl="0" w:tplc="39945C32">
      <w:start w:val="4"/>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6E1B45"/>
    <w:multiLevelType w:val="hybridMultilevel"/>
    <w:tmpl w:val="848C6CBA"/>
    <w:lvl w:ilvl="0" w:tplc="E68ABEA6">
      <w:start w:val="2"/>
      <w:numFmt w:val="upperLetter"/>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3">
    <w:nsid w:val="0711437E"/>
    <w:multiLevelType w:val="hybridMultilevel"/>
    <w:tmpl w:val="5D5018D4"/>
    <w:lvl w:ilvl="0" w:tplc="A81CE7E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99C1B59"/>
    <w:multiLevelType w:val="hybridMultilevel"/>
    <w:tmpl w:val="C74AEF9E"/>
    <w:lvl w:ilvl="0" w:tplc="A3FA420A">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D1558C5"/>
    <w:multiLevelType w:val="hybridMultilevel"/>
    <w:tmpl w:val="53BCE5DC"/>
    <w:lvl w:ilvl="0" w:tplc="0C0A0001">
      <w:start w:val="1"/>
      <w:numFmt w:val="bullet"/>
      <w:lvlText w:val=""/>
      <w:lvlJc w:val="left"/>
      <w:pPr>
        <w:ind w:left="1068"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
    <w:nsid w:val="20DA73C0"/>
    <w:multiLevelType w:val="hybridMultilevel"/>
    <w:tmpl w:val="AE187F48"/>
    <w:lvl w:ilvl="0" w:tplc="6BC001A2">
      <w:start w:val="1"/>
      <w:numFmt w:val="bullet"/>
      <w:lvlText w:val="•"/>
      <w:lvlJc w:val="left"/>
      <w:pPr>
        <w:tabs>
          <w:tab w:val="num" w:pos="720"/>
        </w:tabs>
        <w:ind w:left="720" w:hanging="360"/>
      </w:pPr>
      <w:rPr>
        <w:rFonts w:ascii="Times New Roman" w:hAnsi="Times New Roman" w:hint="default"/>
      </w:rPr>
    </w:lvl>
    <w:lvl w:ilvl="1" w:tplc="F52C3B3C" w:tentative="1">
      <w:start w:val="1"/>
      <w:numFmt w:val="bullet"/>
      <w:lvlText w:val="•"/>
      <w:lvlJc w:val="left"/>
      <w:pPr>
        <w:tabs>
          <w:tab w:val="num" w:pos="1440"/>
        </w:tabs>
        <w:ind w:left="1440" w:hanging="360"/>
      </w:pPr>
      <w:rPr>
        <w:rFonts w:ascii="Times New Roman" w:hAnsi="Times New Roman" w:hint="default"/>
      </w:rPr>
    </w:lvl>
    <w:lvl w:ilvl="2" w:tplc="D79E7308" w:tentative="1">
      <w:start w:val="1"/>
      <w:numFmt w:val="bullet"/>
      <w:lvlText w:val="•"/>
      <w:lvlJc w:val="left"/>
      <w:pPr>
        <w:tabs>
          <w:tab w:val="num" w:pos="2160"/>
        </w:tabs>
        <w:ind w:left="2160" w:hanging="360"/>
      </w:pPr>
      <w:rPr>
        <w:rFonts w:ascii="Times New Roman" w:hAnsi="Times New Roman" w:hint="default"/>
      </w:rPr>
    </w:lvl>
    <w:lvl w:ilvl="3" w:tplc="8DFA5374" w:tentative="1">
      <w:start w:val="1"/>
      <w:numFmt w:val="bullet"/>
      <w:lvlText w:val="•"/>
      <w:lvlJc w:val="left"/>
      <w:pPr>
        <w:tabs>
          <w:tab w:val="num" w:pos="2880"/>
        </w:tabs>
        <w:ind w:left="2880" w:hanging="360"/>
      </w:pPr>
      <w:rPr>
        <w:rFonts w:ascii="Times New Roman" w:hAnsi="Times New Roman" w:hint="default"/>
      </w:rPr>
    </w:lvl>
    <w:lvl w:ilvl="4" w:tplc="028AB2EA" w:tentative="1">
      <w:start w:val="1"/>
      <w:numFmt w:val="bullet"/>
      <w:lvlText w:val="•"/>
      <w:lvlJc w:val="left"/>
      <w:pPr>
        <w:tabs>
          <w:tab w:val="num" w:pos="3600"/>
        </w:tabs>
        <w:ind w:left="3600" w:hanging="360"/>
      </w:pPr>
      <w:rPr>
        <w:rFonts w:ascii="Times New Roman" w:hAnsi="Times New Roman" w:hint="default"/>
      </w:rPr>
    </w:lvl>
    <w:lvl w:ilvl="5" w:tplc="4B2A2070" w:tentative="1">
      <w:start w:val="1"/>
      <w:numFmt w:val="bullet"/>
      <w:lvlText w:val="•"/>
      <w:lvlJc w:val="left"/>
      <w:pPr>
        <w:tabs>
          <w:tab w:val="num" w:pos="4320"/>
        </w:tabs>
        <w:ind w:left="4320" w:hanging="360"/>
      </w:pPr>
      <w:rPr>
        <w:rFonts w:ascii="Times New Roman" w:hAnsi="Times New Roman" w:hint="default"/>
      </w:rPr>
    </w:lvl>
    <w:lvl w:ilvl="6" w:tplc="C12C61EA" w:tentative="1">
      <w:start w:val="1"/>
      <w:numFmt w:val="bullet"/>
      <w:lvlText w:val="•"/>
      <w:lvlJc w:val="left"/>
      <w:pPr>
        <w:tabs>
          <w:tab w:val="num" w:pos="5040"/>
        </w:tabs>
        <w:ind w:left="5040" w:hanging="360"/>
      </w:pPr>
      <w:rPr>
        <w:rFonts w:ascii="Times New Roman" w:hAnsi="Times New Roman" w:hint="default"/>
      </w:rPr>
    </w:lvl>
    <w:lvl w:ilvl="7" w:tplc="A7586BB4" w:tentative="1">
      <w:start w:val="1"/>
      <w:numFmt w:val="bullet"/>
      <w:lvlText w:val="•"/>
      <w:lvlJc w:val="left"/>
      <w:pPr>
        <w:tabs>
          <w:tab w:val="num" w:pos="5760"/>
        </w:tabs>
        <w:ind w:left="5760" w:hanging="360"/>
      </w:pPr>
      <w:rPr>
        <w:rFonts w:ascii="Times New Roman" w:hAnsi="Times New Roman" w:hint="default"/>
      </w:rPr>
    </w:lvl>
    <w:lvl w:ilvl="8" w:tplc="44F8436E" w:tentative="1">
      <w:start w:val="1"/>
      <w:numFmt w:val="bullet"/>
      <w:lvlText w:val="•"/>
      <w:lvlJc w:val="left"/>
      <w:pPr>
        <w:tabs>
          <w:tab w:val="num" w:pos="6480"/>
        </w:tabs>
        <w:ind w:left="6480" w:hanging="360"/>
      </w:pPr>
      <w:rPr>
        <w:rFonts w:ascii="Times New Roman" w:hAnsi="Times New Roman" w:hint="default"/>
      </w:rPr>
    </w:lvl>
  </w:abstractNum>
  <w:abstractNum w:abstractNumId="7">
    <w:nsid w:val="22443102"/>
    <w:multiLevelType w:val="hybridMultilevel"/>
    <w:tmpl w:val="B844A574"/>
    <w:lvl w:ilvl="0" w:tplc="7C149C90">
      <w:start w:val="2"/>
      <w:numFmt w:val="bullet"/>
      <w:lvlText w:val="-"/>
      <w:lvlJc w:val="left"/>
      <w:pPr>
        <w:ind w:left="360" w:hanging="360"/>
      </w:pPr>
      <w:rPr>
        <w:rFonts w:ascii="Calibri" w:eastAsiaTheme="minorHAnsi" w:hAnsi="Calibri" w:cs="Calibri"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8">
    <w:nsid w:val="26C21A75"/>
    <w:multiLevelType w:val="hybridMultilevel"/>
    <w:tmpl w:val="DF42985C"/>
    <w:lvl w:ilvl="0" w:tplc="3C0A0017">
      <w:start w:val="1"/>
      <w:numFmt w:val="lowerLetter"/>
      <w:lvlText w:val="%1)"/>
      <w:lvlJc w:val="left"/>
      <w:pPr>
        <w:ind w:left="360" w:hanging="360"/>
      </w:pPr>
    </w:lvl>
    <w:lvl w:ilvl="1" w:tplc="0C0A0019">
      <w:start w:val="1"/>
      <w:numFmt w:val="decimal"/>
      <w:lvlText w:val="%2."/>
      <w:lvlJc w:val="left"/>
      <w:pPr>
        <w:tabs>
          <w:tab w:val="num" w:pos="1080"/>
        </w:tabs>
        <w:ind w:left="1080" w:hanging="360"/>
      </w:pPr>
    </w:lvl>
    <w:lvl w:ilvl="2" w:tplc="0C0A001B">
      <w:start w:val="1"/>
      <w:numFmt w:val="decimal"/>
      <w:lvlText w:val="%3."/>
      <w:lvlJc w:val="left"/>
      <w:pPr>
        <w:tabs>
          <w:tab w:val="num" w:pos="1800"/>
        </w:tabs>
        <w:ind w:left="1800" w:hanging="360"/>
      </w:pPr>
    </w:lvl>
    <w:lvl w:ilvl="3" w:tplc="0C0A000F">
      <w:start w:val="1"/>
      <w:numFmt w:val="decimal"/>
      <w:lvlText w:val="%4."/>
      <w:lvlJc w:val="left"/>
      <w:pPr>
        <w:tabs>
          <w:tab w:val="num" w:pos="2520"/>
        </w:tabs>
        <w:ind w:left="2520" w:hanging="360"/>
      </w:pPr>
    </w:lvl>
    <w:lvl w:ilvl="4" w:tplc="0C0A0019">
      <w:start w:val="1"/>
      <w:numFmt w:val="decimal"/>
      <w:lvlText w:val="%5."/>
      <w:lvlJc w:val="left"/>
      <w:pPr>
        <w:tabs>
          <w:tab w:val="num" w:pos="3240"/>
        </w:tabs>
        <w:ind w:left="3240" w:hanging="360"/>
      </w:pPr>
    </w:lvl>
    <w:lvl w:ilvl="5" w:tplc="0C0A001B">
      <w:start w:val="1"/>
      <w:numFmt w:val="decimal"/>
      <w:lvlText w:val="%6."/>
      <w:lvlJc w:val="left"/>
      <w:pPr>
        <w:tabs>
          <w:tab w:val="num" w:pos="3960"/>
        </w:tabs>
        <w:ind w:left="3960" w:hanging="360"/>
      </w:pPr>
    </w:lvl>
    <w:lvl w:ilvl="6" w:tplc="0C0A000F">
      <w:start w:val="1"/>
      <w:numFmt w:val="decimal"/>
      <w:lvlText w:val="%7."/>
      <w:lvlJc w:val="left"/>
      <w:pPr>
        <w:tabs>
          <w:tab w:val="num" w:pos="4680"/>
        </w:tabs>
        <w:ind w:left="4680" w:hanging="360"/>
      </w:pPr>
    </w:lvl>
    <w:lvl w:ilvl="7" w:tplc="0C0A0019">
      <w:start w:val="1"/>
      <w:numFmt w:val="decimal"/>
      <w:lvlText w:val="%8."/>
      <w:lvlJc w:val="left"/>
      <w:pPr>
        <w:tabs>
          <w:tab w:val="num" w:pos="5400"/>
        </w:tabs>
        <w:ind w:left="5400" w:hanging="360"/>
      </w:pPr>
    </w:lvl>
    <w:lvl w:ilvl="8" w:tplc="0C0A001B">
      <w:start w:val="1"/>
      <w:numFmt w:val="decimal"/>
      <w:lvlText w:val="%9."/>
      <w:lvlJc w:val="left"/>
      <w:pPr>
        <w:tabs>
          <w:tab w:val="num" w:pos="6120"/>
        </w:tabs>
        <w:ind w:left="6120" w:hanging="360"/>
      </w:pPr>
    </w:lvl>
  </w:abstractNum>
  <w:abstractNum w:abstractNumId="9">
    <w:nsid w:val="2AFB2511"/>
    <w:multiLevelType w:val="hybridMultilevel"/>
    <w:tmpl w:val="5E3CC236"/>
    <w:lvl w:ilvl="0" w:tplc="A4FE1A74">
      <w:start w:val="1"/>
      <w:numFmt w:val="lowerLetter"/>
      <w:lvlText w:val="%1)"/>
      <w:lvlJc w:val="left"/>
      <w:pPr>
        <w:ind w:left="360" w:hanging="360"/>
      </w:pPr>
      <w:rPr>
        <w:rFonts w:cstheme="minorHAnsi" w:hint="default"/>
        <w:b w:val="0"/>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10">
    <w:nsid w:val="407766DD"/>
    <w:multiLevelType w:val="hybridMultilevel"/>
    <w:tmpl w:val="10C0EEA8"/>
    <w:lvl w:ilvl="0" w:tplc="42680DA6">
      <w:start w:val="1"/>
      <w:numFmt w:val="bullet"/>
      <w:lvlText w:val=""/>
      <w:lvlJc w:val="left"/>
      <w:pPr>
        <w:ind w:left="360" w:hanging="360"/>
      </w:pPr>
      <w:rPr>
        <w:rFonts w:ascii="Symbol" w:hAnsi="Symbol" w:hint="default"/>
        <w:lang w:val="es-PY"/>
      </w:rPr>
    </w:lvl>
    <w:lvl w:ilvl="1" w:tplc="0C0A0001">
      <w:start w:val="1"/>
      <w:numFmt w:val="bullet"/>
      <w:lvlText w:val=""/>
      <w:lvlJc w:val="left"/>
      <w:pPr>
        <w:ind w:left="1080" w:hanging="360"/>
      </w:pPr>
      <w:rPr>
        <w:rFonts w:ascii="Symbol" w:hAnsi="Symbol"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1">
    <w:nsid w:val="407D2B3F"/>
    <w:multiLevelType w:val="multilevel"/>
    <w:tmpl w:val="8468E9B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1907C37"/>
    <w:multiLevelType w:val="hybridMultilevel"/>
    <w:tmpl w:val="3F728716"/>
    <w:lvl w:ilvl="0" w:tplc="3C0A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3">
    <w:nsid w:val="47A30CBF"/>
    <w:multiLevelType w:val="hybridMultilevel"/>
    <w:tmpl w:val="59E2BBFE"/>
    <w:lvl w:ilvl="0" w:tplc="3C0A0017">
      <w:start w:val="1"/>
      <w:numFmt w:val="lowerLetter"/>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nsid w:val="4AAF4E1F"/>
    <w:multiLevelType w:val="hybridMultilevel"/>
    <w:tmpl w:val="E3888D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4E34708C"/>
    <w:multiLevelType w:val="hybridMultilevel"/>
    <w:tmpl w:val="6A64DC2A"/>
    <w:lvl w:ilvl="0" w:tplc="47FACD82">
      <w:start w:val="1"/>
      <w:numFmt w:val="bullet"/>
      <w:lvlText w:val=""/>
      <w:lvlJc w:val="left"/>
      <w:pPr>
        <w:ind w:left="1440" w:hanging="360"/>
      </w:pPr>
      <w:rPr>
        <w:rFonts w:ascii="Symbol" w:eastAsiaTheme="minorHAnsi" w:hAnsi="Symbol"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4FDC6F67"/>
    <w:multiLevelType w:val="hybridMultilevel"/>
    <w:tmpl w:val="307A498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7">
    <w:nsid w:val="538E4120"/>
    <w:multiLevelType w:val="hybridMultilevel"/>
    <w:tmpl w:val="758881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8">
    <w:nsid w:val="58131B61"/>
    <w:multiLevelType w:val="hybridMultilevel"/>
    <w:tmpl w:val="8162F6BC"/>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nsid w:val="58824748"/>
    <w:multiLevelType w:val="hybridMultilevel"/>
    <w:tmpl w:val="CF6E2B5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0">
    <w:nsid w:val="58BC613F"/>
    <w:multiLevelType w:val="hybridMultilevel"/>
    <w:tmpl w:val="0D724CA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1">
    <w:nsid w:val="5A194AA0"/>
    <w:multiLevelType w:val="hybridMultilevel"/>
    <w:tmpl w:val="A412DA8C"/>
    <w:lvl w:ilvl="0" w:tplc="AFA25EF8">
      <w:start w:val="1"/>
      <w:numFmt w:val="bullet"/>
      <w:lvlText w:val="-"/>
      <w:lvlJc w:val="left"/>
      <w:pPr>
        <w:ind w:left="720" w:hanging="360"/>
      </w:pPr>
      <w:rPr>
        <w:rFonts w:ascii="Calibri" w:eastAsiaTheme="minorHAnsi" w:hAnsi="Calibri" w:cs="Calibri" w:hint="default"/>
      </w:rPr>
    </w:lvl>
    <w:lvl w:ilvl="1" w:tplc="3C0A0003">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nsid w:val="61956775"/>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49B60EF"/>
    <w:multiLevelType w:val="hybridMultilevel"/>
    <w:tmpl w:val="44062E5E"/>
    <w:lvl w:ilvl="0" w:tplc="7E5ACAD0">
      <w:start w:val="4"/>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6CDF6B8E"/>
    <w:multiLevelType w:val="hybridMultilevel"/>
    <w:tmpl w:val="00703A42"/>
    <w:lvl w:ilvl="0" w:tplc="0C0A0001">
      <w:start w:val="1"/>
      <w:numFmt w:val="bullet"/>
      <w:lvlText w:val=""/>
      <w:lvlJc w:val="left"/>
      <w:pPr>
        <w:ind w:left="36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nsid w:val="6DE82AFD"/>
    <w:multiLevelType w:val="multilevel"/>
    <w:tmpl w:val="E0E09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709F626D"/>
    <w:multiLevelType w:val="hybridMultilevel"/>
    <w:tmpl w:val="68A63D1E"/>
    <w:lvl w:ilvl="0" w:tplc="8D4ABC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58421B0"/>
    <w:multiLevelType w:val="hybridMultilevel"/>
    <w:tmpl w:val="3B463D6E"/>
    <w:lvl w:ilvl="0" w:tplc="33885C66">
      <w:start w:val="1"/>
      <w:numFmt w:val="bullet"/>
      <w:lvlText w:val="-"/>
      <w:lvlJc w:val="left"/>
      <w:pPr>
        <w:ind w:left="1080" w:hanging="360"/>
      </w:pPr>
      <w:rPr>
        <w:rFonts w:ascii="Calibri" w:eastAsiaTheme="minorHAnsi" w:hAnsi="Calibri" w:cstheme="minorBidi" w:hint="default"/>
        <w:i/>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7E723520"/>
    <w:multiLevelType w:val="hybridMultilevel"/>
    <w:tmpl w:val="88CC9070"/>
    <w:lvl w:ilvl="0" w:tplc="0C0A0001">
      <w:start w:val="1"/>
      <w:numFmt w:val="bullet"/>
      <w:lvlText w:val=""/>
      <w:lvlJc w:val="left"/>
      <w:pPr>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9">
    <w:nsid w:val="7F094852"/>
    <w:multiLevelType w:val="hybridMultilevel"/>
    <w:tmpl w:val="A73C3A46"/>
    <w:lvl w:ilvl="0" w:tplc="E9D89DA0">
      <w:start w:val="1"/>
      <w:numFmt w:val="bullet"/>
      <w:lvlText w:val=""/>
      <w:lvlJc w:val="left"/>
      <w:pPr>
        <w:ind w:left="720" w:hanging="360"/>
      </w:pPr>
      <w:rPr>
        <w:rFonts w:ascii="Symbol" w:eastAsiaTheme="minorEastAsia" w:hAnsi="Symbol" w:cstheme="minorBid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9"/>
  </w:num>
  <w:num w:numId="4">
    <w:abstractNumId w:val="2"/>
  </w:num>
  <w:num w:numId="5">
    <w:abstractNumId w:val="14"/>
  </w:num>
  <w:num w:numId="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7"/>
  </w:num>
  <w:num w:numId="13">
    <w:abstractNumId w:val="19"/>
  </w:num>
  <w:num w:numId="14">
    <w:abstractNumId w:val="18"/>
  </w:num>
  <w:num w:numId="15">
    <w:abstractNumId w:val="29"/>
  </w:num>
  <w:num w:numId="16">
    <w:abstractNumId w:val="1"/>
  </w:num>
  <w:num w:numId="17">
    <w:abstractNumId w:val="16"/>
  </w:num>
  <w:num w:numId="18">
    <w:abstractNumId w:val="26"/>
  </w:num>
  <w:num w:numId="19">
    <w:abstractNumId w:val="27"/>
  </w:num>
  <w:num w:numId="20">
    <w:abstractNumId w:val="11"/>
  </w:num>
  <w:num w:numId="21">
    <w:abstractNumId w:val="15"/>
  </w:num>
  <w:num w:numId="22">
    <w:abstractNumId w:val="3"/>
  </w:num>
  <w:num w:numId="23">
    <w:abstractNumId w:val="22"/>
  </w:num>
  <w:num w:numId="24">
    <w:abstractNumId w:val="6"/>
  </w:num>
  <w:num w:numId="25">
    <w:abstractNumId w:val="12"/>
  </w:num>
  <w:num w:numId="26">
    <w:abstractNumId w:val="0"/>
  </w:num>
  <w:num w:numId="27">
    <w:abstractNumId w:val="17"/>
  </w:num>
  <w:num w:numId="28">
    <w:abstractNumId w:val="13"/>
  </w:num>
  <w:num w:numId="29">
    <w:abstractNumId w:val="21"/>
  </w:num>
  <w:num w:numId="30">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characterSpacingControl w:val="doNotCompress"/>
  <w:footnotePr>
    <w:footnote w:id="-1"/>
    <w:footnote w:id="0"/>
  </w:footnotePr>
  <w:endnotePr>
    <w:endnote w:id="-1"/>
    <w:endnote w:id="0"/>
  </w:endnotePr>
  <w:compat/>
  <w:rsids>
    <w:rsidRoot w:val="00F61762"/>
    <w:rsid w:val="00033ABF"/>
    <w:rsid w:val="000377F5"/>
    <w:rsid w:val="00044F07"/>
    <w:rsid w:val="00066285"/>
    <w:rsid w:val="00074C3B"/>
    <w:rsid w:val="0010406F"/>
    <w:rsid w:val="0014555A"/>
    <w:rsid w:val="001A4EC2"/>
    <w:rsid w:val="00203601"/>
    <w:rsid w:val="00205425"/>
    <w:rsid w:val="00211800"/>
    <w:rsid w:val="00251071"/>
    <w:rsid w:val="002A2B89"/>
    <w:rsid w:val="00321343"/>
    <w:rsid w:val="003A649F"/>
    <w:rsid w:val="003D436B"/>
    <w:rsid w:val="00413FC7"/>
    <w:rsid w:val="00444731"/>
    <w:rsid w:val="00454F5D"/>
    <w:rsid w:val="00466014"/>
    <w:rsid w:val="004A72E0"/>
    <w:rsid w:val="00522345"/>
    <w:rsid w:val="005F258E"/>
    <w:rsid w:val="00643DE7"/>
    <w:rsid w:val="00704704"/>
    <w:rsid w:val="00713D80"/>
    <w:rsid w:val="007A2915"/>
    <w:rsid w:val="00892A3D"/>
    <w:rsid w:val="008A5ACD"/>
    <w:rsid w:val="008B047A"/>
    <w:rsid w:val="008D493A"/>
    <w:rsid w:val="0090573E"/>
    <w:rsid w:val="0091261E"/>
    <w:rsid w:val="009145D4"/>
    <w:rsid w:val="00914E0E"/>
    <w:rsid w:val="00930C63"/>
    <w:rsid w:val="00954F11"/>
    <w:rsid w:val="00AA6D4B"/>
    <w:rsid w:val="00AA7BD7"/>
    <w:rsid w:val="00AB1D4F"/>
    <w:rsid w:val="00AB5FC5"/>
    <w:rsid w:val="00B03625"/>
    <w:rsid w:val="00B86322"/>
    <w:rsid w:val="00B974C7"/>
    <w:rsid w:val="00BA33D8"/>
    <w:rsid w:val="00C21510"/>
    <w:rsid w:val="00C24FEB"/>
    <w:rsid w:val="00C30870"/>
    <w:rsid w:val="00D16680"/>
    <w:rsid w:val="00DD5F16"/>
    <w:rsid w:val="00DF2A36"/>
    <w:rsid w:val="00E038E7"/>
    <w:rsid w:val="00E21545"/>
    <w:rsid w:val="00E47DCD"/>
    <w:rsid w:val="00ED0185"/>
    <w:rsid w:val="00F61762"/>
    <w:rsid w:val="00F77CA6"/>
  </w:rsids>
  <m:mathPr>
    <m:mathFont m:val="Cambria Math"/>
    <m:brkBin m:val="before"/>
    <m:brkBinSub m:val="--"/>
    <m:smallFrac/>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1762"/>
  </w:style>
  <w:style w:type="paragraph" w:styleId="Ttulo1">
    <w:name w:val="heading 1"/>
    <w:basedOn w:val="Normal"/>
    <w:next w:val="Normal"/>
    <w:link w:val="Ttulo1Car"/>
    <w:uiPriority w:val="9"/>
    <w:qFormat/>
    <w:rsid w:val="00203601"/>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styleId="Ttulo2">
    <w:name w:val="heading 2"/>
    <w:basedOn w:val="Normal"/>
    <w:next w:val="Normal"/>
    <w:link w:val="Ttulo2Car"/>
    <w:uiPriority w:val="9"/>
    <w:unhideWhenUsed/>
    <w:qFormat/>
    <w:rsid w:val="00203601"/>
    <w:pPr>
      <w:keepNext/>
      <w:keepLines/>
      <w:spacing w:before="200" w:after="0"/>
      <w:outlineLvl w:val="1"/>
    </w:pPr>
    <w:rPr>
      <w:rFonts w:asciiTheme="majorHAnsi" w:eastAsiaTheme="majorEastAsia" w:hAnsiTheme="majorHAnsi" w:cstheme="majorBidi"/>
      <w:b/>
      <w:bCs/>
      <w:color w:val="4F81BD" w:themeColor="accent1"/>
      <w:sz w:val="26"/>
      <w:szCs w:val="26"/>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3601"/>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uiPriority w:val="9"/>
    <w:rsid w:val="00203601"/>
    <w:rPr>
      <w:rFonts w:asciiTheme="majorHAnsi" w:eastAsiaTheme="majorEastAsia" w:hAnsiTheme="majorHAnsi" w:cstheme="majorBidi"/>
      <w:b/>
      <w:bCs/>
      <w:color w:val="4F81BD" w:themeColor="accent1"/>
      <w:sz w:val="26"/>
      <w:szCs w:val="26"/>
      <w:lang w:val="es-ES" w:eastAsia="es-ES"/>
    </w:rPr>
  </w:style>
  <w:style w:type="paragraph" w:styleId="Textonotapie">
    <w:name w:val="footnote text"/>
    <w:basedOn w:val="Normal"/>
    <w:link w:val="TextonotapieCar"/>
    <w:uiPriority w:val="99"/>
    <w:semiHidden/>
    <w:unhideWhenUsed/>
    <w:rsid w:val="00F6176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61762"/>
    <w:rPr>
      <w:sz w:val="20"/>
      <w:szCs w:val="20"/>
    </w:rPr>
  </w:style>
  <w:style w:type="character" w:styleId="Refdenotaalpie">
    <w:name w:val="footnote reference"/>
    <w:basedOn w:val="Fuentedeprrafopredeter"/>
    <w:uiPriority w:val="99"/>
    <w:semiHidden/>
    <w:unhideWhenUsed/>
    <w:rsid w:val="00F61762"/>
    <w:rPr>
      <w:vertAlign w:val="superscript"/>
    </w:rPr>
  </w:style>
  <w:style w:type="character" w:styleId="Hipervnculo">
    <w:name w:val="Hyperlink"/>
    <w:basedOn w:val="Fuentedeprrafopredeter"/>
    <w:uiPriority w:val="99"/>
    <w:unhideWhenUsed/>
    <w:rsid w:val="00F61762"/>
    <w:rPr>
      <w:color w:val="0000FF" w:themeColor="hyperlink"/>
      <w:u w:val="single"/>
    </w:rPr>
  </w:style>
  <w:style w:type="paragraph" w:styleId="Textocomentario">
    <w:name w:val="annotation text"/>
    <w:basedOn w:val="Normal"/>
    <w:link w:val="TextocomentarioCar"/>
    <w:uiPriority w:val="99"/>
    <w:unhideWhenUsed/>
    <w:rsid w:val="00F61762"/>
    <w:pPr>
      <w:spacing w:line="240" w:lineRule="auto"/>
    </w:pPr>
    <w:rPr>
      <w:rFonts w:eastAsiaTheme="minorEastAsia"/>
      <w:sz w:val="20"/>
      <w:szCs w:val="20"/>
      <w:lang w:val="es-ES" w:eastAsia="es-ES"/>
    </w:rPr>
  </w:style>
  <w:style w:type="character" w:customStyle="1" w:styleId="TextocomentarioCar">
    <w:name w:val="Texto comentario Car"/>
    <w:basedOn w:val="Fuentedeprrafopredeter"/>
    <w:link w:val="Textocomentario"/>
    <w:uiPriority w:val="99"/>
    <w:rsid w:val="00F61762"/>
    <w:rPr>
      <w:rFonts w:eastAsiaTheme="minorEastAsia"/>
      <w:sz w:val="20"/>
      <w:szCs w:val="20"/>
      <w:lang w:val="es-ES" w:eastAsia="es-ES"/>
    </w:rPr>
  </w:style>
  <w:style w:type="character" w:styleId="Refdecomentario">
    <w:name w:val="annotation reference"/>
    <w:basedOn w:val="Fuentedeprrafopredeter"/>
    <w:uiPriority w:val="99"/>
    <w:semiHidden/>
    <w:unhideWhenUsed/>
    <w:rsid w:val="00F61762"/>
    <w:rPr>
      <w:sz w:val="16"/>
      <w:szCs w:val="16"/>
    </w:rPr>
  </w:style>
  <w:style w:type="paragraph" w:styleId="Textodeglobo">
    <w:name w:val="Balloon Text"/>
    <w:basedOn w:val="Normal"/>
    <w:link w:val="TextodegloboCar"/>
    <w:uiPriority w:val="99"/>
    <w:semiHidden/>
    <w:unhideWhenUsed/>
    <w:rsid w:val="00F617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61762"/>
    <w:rPr>
      <w:rFonts w:ascii="Tahoma" w:hAnsi="Tahoma" w:cs="Tahoma"/>
      <w:sz w:val="16"/>
      <w:szCs w:val="16"/>
    </w:rPr>
  </w:style>
  <w:style w:type="paragraph" w:styleId="Prrafodelista">
    <w:name w:val="List Paragraph"/>
    <w:basedOn w:val="Normal"/>
    <w:uiPriority w:val="34"/>
    <w:qFormat/>
    <w:rsid w:val="00522345"/>
    <w:pPr>
      <w:ind w:left="720"/>
      <w:contextualSpacing/>
    </w:pPr>
  </w:style>
  <w:style w:type="paragraph" w:styleId="Asuntodelcomentario">
    <w:name w:val="annotation subject"/>
    <w:basedOn w:val="Textocomentario"/>
    <w:next w:val="Textocomentario"/>
    <w:link w:val="AsuntodelcomentarioCar"/>
    <w:uiPriority w:val="99"/>
    <w:semiHidden/>
    <w:unhideWhenUsed/>
    <w:rsid w:val="008B047A"/>
    <w:rPr>
      <w:rFonts w:eastAsiaTheme="minorHAnsi"/>
      <w:b/>
      <w:bCs/>
      <w:lang w:val="es-PY" w:eastAsia="en-US"/>
    </w:rPr>
  </w:style>
  <w:style w:type="character" w:customStyle="1" w:styleId="AsuntodelcomentarioCar">
    <w:name w:val="Asunto del comentario Car"/>
    <w:basedOn w:val="TextocomentarioCar"/>
    <w:link w:val="Asuntodelcomentario"/>
    <w:uiPriority w:val="99"/>
    <w:semiHidden/>
    <w:rsid w:val="008B047A"/>
    <w:rPr>
      <w:rFonts w:eastAsiaTheme="minorEastAsia"/>
      <w:b/>
      <w:bCs/>
      <w:sz w:val="20"/>
      <w:szCs w:val="20"/>
      <w:lang w:val="es-ES" w:eastAsia="es-ES"/>
    </w:rPr>
  </w:style>
  <w:style w:type="paragraph" w:styleId="Epgrafe">
    <w:name w:val="caption"/>
    <w:basedOn w:val="Normal"/>
    <w:next w:val="Normal"/>
    <w:uiPriority w:val="35"/>
    <w:unhideWhenUsed/>
    <w:qFormat/>
    <w:rsid w:val="00203601"/>
    <w:pPr>
      <w:spacing w:line="240" w:lineRule="auto"/>
    </w:pPr>
    <w:rPr>
      <w:rFonts w:eastAsiaTheme="minorEastAsia"/>
      <w:b/>
      <w:bCs/>
      <w:color w:val="4F81BD" w:themeColor="accent1"/>
      <w:sz w:val="18"/>
      <w:szCs w:val="18"/>
      <w:lang w:val="es-ES" w:eastAsia="es-ES"/>
    </w:rPr>
  </w:style>
  <w:style w:type="character" w:customStyle="1" w:styleId="apple-converted-space">
    <w:name w:val="apple-converted-space"/>
    <w:basedOn w:val="Fuentedeprrafopredeter"/>
    <w:rsid w:val="00203601"/>
  </w:style>
  <w:style w:type="table" w:styleId="Tablaconcuadrcula">
    <w:name w:val="Table Grid"/>
    <w:basedOn w:val="Tablanormal"/>
    <w:uiPriority w:val="59"/>
    <w:rsid w:val="00203601"/>
    <w:pPr>
      <w:spacing w:after="0" w:line="240" w:lineRule="auto"/>
    </w:pPr>
    <w:rPr>
      <w:rFonts w:eastAsiaTheme="minorEastAsia"/>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03601"/>
    <w:pPr>
      <w:tabs>
        <w:tab w:val="center" w:pos="4419"/>
        <w:tab w:val="right" w:pos="8838"/>
      </w:tabs>
      <w:spacing w:after="0" w:line="240" w:lineRule="auto"/>
    </w:pPr>
    <w:rPr>
      <w:rFonts w:eastAsiaTheme="minorEastAsia"/>
      <w:lang w:val="es-ES" w:eastAsia="es-ES"/>
    </w:rPr>
  </w:style>
  <w:style w:type="character" w:customStyle="1" w:styleId="EncabezadoCar">
    <w:name w:val="Encabezado Car"/>
    <w:basedOn w:val="Fuentedeprrafopredeter"/>
    <w:link w:val="Encabezado"/>
    <w:uiPriority w:val="99"/>
    <w:rsid w:val="00203601"/>
    <w:rPr>
      <w:rFonts w:eastAsiaTheme="minorEastAsia"/>
      <w:lang w:val="es-ES" w:eastAsia="es-ES"/>
    </w:rPr>
  </w:style>
  <w:style w:type="paragraph" w:styleId="Piedepgina">
    <w:name w:val="footer"/>
    <w:basedOn w:val="Normal"/>
    <w:link w:val="PiedepginaCar"/>
    <w:uiPriority w:val="99"/>
    <w:unhideWhenUsed/>
    <w:rsid w:val="00203601"/>
    <w:pPr>
      <w:tabs>
        <w:tab w:val="center" w:pos="4419"/>
        <w:tab w:val="right" w:pos="8838"/>
      </w:tabs>
      <w:spacing w:after="0" w:line="240" w:lineRule="auto"/>
    </w:pPr>
    <w:rPr>
      <w:rFonts w:eastAsiaTheme="minorEastAsia"/>
      <w:lang w:val="es-ES" w:eastAsia="es-ES"/>
    </w:rPr>
  </w:style>
  <w:style w:type="character" w:customStyle="1" w:styleId="PiedepginaCar">
    <w:name w:val="Pie de página Car"/>
    <w:basedOn w:val="Fuentedeprrafopredeter"/>
    <w:link w:val="Piedepgina"/>
    <w:uiPriority w:val="99"/>
    <w:rsid w:val="00203601"/>
    <w:rPr>
      <w:rFonts w:eastAsiaTheme="minorEastAsia"/>
      <w:lang w:val="es-ES" w:eastAsia="es-ES"/>
    </w:rPr>
  </w:style>
  <w:style w:type="paragraph" w:styleId="Revisin">
    <w:name w:val="Revision"/>
    <w:hidden/>
    <w:uiPriority w:val="99"/>
    <w:semiHidden/>
    <w:rsid w:val="00203601"/>
    <w:pPr>
      <w:spacing w:after="0" w:line="240" w:lineRule="auto"/>
    </w:pPr>
    <w:rPr>
      <w:rFonts w:eastAsiaTheme="minorEastAsia"/>
      <w:lang w:val="es-ES" w:eastAsia="es-ES"/>
    </w:rPr>
  </w:style>
  <w:style w:type="table" w:styleId="Cuadrculamedia3-nfasis3">
    <w:name w:val="Medium Grid 3 Accent 3"/>
    <w:basedOn w:val="Tablanormal"/>
    <w:uiPriority w:val="69"/>
    <w:rsid w:val="00203601"/>
    <w:pPr>
      <w:spacing w:after="0" w:line="240" w:lineRule="auto"/>
    </w:pPr>
    <w:rPr>
      <w:rFonts w:eastAsiaTheme="minorEastAsia"/>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Listaconvietas">
    <w:name w:val="List Bullet"/>
    <w:basedOn w:val="Normal"/>
    <w:uiPriority w:val="99"/>
    <w:unhideWhenUsed/>
    <w:rsid w:val="001A4EC2"/>
    <w:pPr>
      <w:numPr>
        <w:numId w:val="26"/>
      </w:numPr>
      <w:contextualSpacing/>
    </w:pPr>
    <w:rPr>
      <w:rFonts w:eastAsiaTheme="minorEastAsia"/>
      <w:lang w:val="es-ES" w:eastAsia="es-ES"/>
    </w:rPr>
  </w:style>
  <w:style w:type="table" w:styleId="Sombreadoclaro-nfasis5">
    <w:name w:val="Light Shading Accent 5"/>
    <w:basedOn w:val="Tablanormal"/>
    <w:uiPriority w:val="60"/>
    <w:rsid w:val="00AB1D4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90573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70470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www.rae.es/consultas/tilde-en-las-mayuscula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omg.org/mda/" TargetMode="External"/><Relationship Id="rId2" Type="http://schemas.openxmlformats.org/officeDocument/2006/relationships/hyperlink" Target="http://www.oracle.com/technetwork/java/javase/javawebstart/index.html" TargetMode="External"/><Relationship Id="rId1" Type="http://schemas.openxmlformats.org/officeDocument/2006/relationships/hyperlink" Target="http://www.omg.org/" TargetMode="External"/><Relationship Id="rId6" Type="http://schemas.openxmlformats.org/officeDocument/2006/relationships/hyperlink" Target="https://eclipse.org/acceleo" TargetMode="External"/><Relationship Id="rId5" Type="http://schemas.openxmlformats.org/officeDocument/2006/relationships/hyperlink" Target="http://www.nomagic.com/products/magicdraw.html" TargetMode="External"/><Relationship Id="rId4" Type="http://schemas.openxmlformats.org/officeDocument/2006/relationships/hyperlink" Target="http://www.omg.org/spec/OC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5C5DA-7585-44CC-9652-4896A9C53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94</Pages>
  <Words>33908</Words>
  <Characters>186499</Characters>
  <Application>Microsoft Office Word</Application>
  <DocSecurity>0</DocSecurity>
  <Lines>1554</Lines>
  <Paragraphs>439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219968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marcazal</dc:creator>
  <cp:lastModifiedBy>marcazal</cp:lastModifiedBy>
  <cp:revision>16</cp:revision>
  <dcterms:created xsi:type="dcterms:W3CDTF">2015-10-02T19:46:00Z</dcterms:created>
  <dcterms:modified xsi:type="dcterms:W3CDTF">2015-10-02T21:34:00Z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C:\Users\marcazal\Dropbox\Tesis-Ivan Lopez\Bibliografìa utilizada\retTesis.bib</vt:lpwstr>
  </property>
  <property fmtid="{D5CDD505-2E9C-101B-9397-08002B2CF9AE}" pid="3" name="BIBDISP">
    <vt:lpwstr>ref</vt:lpwstr>
  </property>
</Properties>
</file>